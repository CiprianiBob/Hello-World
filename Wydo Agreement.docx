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FBE20F" w14:textId="77777777" w:rsidR="003D3403" w:rsidRPr="00E95DEB" w:rsidRDefault="00F64923" w:rsidP="002B5A22">
      <w:pPr>
        <w:rPr>
          <w:rFonts w:ascii="Arial" w:hAnsi="Arial" w:cs="Arial"/>
          <w:b/>
          <w:sz w:val="24"/>
          <w:szCs w:val="24"/>
        </w:rPr>
      </w:pPr>
      <w:bookmarkStart w:id="0" w:name="_Hlk481848276"/>
      <w:bookmarkEnd w:id="0"/>
      <w:r>
        <w:rPr>
          <w:rFonts w:ascii="Arial" w:hAnsi="Arial" w:cs="Arial"/>
          <w:b/>
          <w:noProof/>
          <w:color w:val="0046FF"/>
          <w:sz w:val="24"/>
          <w:szCs w:val="24"/>
        </w:rPr>
        <w:drawing>
          <wp:anchor distT="0" distB="0" distL="114300" distR="114300" simplePos="0" relativeHeight="251678208" behindDoc="1" locked="0" layoutInCell="1" allowOverlap="1" wp14:anchorId="4678A6A5" wp14:editId="1D9DE0A9">
            <wp:simplePos x="0" y="0"/>
            <wp:positionH relativeFrom="column">
              <wp:posOffset>2324100</wp:posOffset>
            </wp:positionH>
            <wp:positionV relativeFrom="paragraph">
              <wp:posOffset>-64135</wp:posOffset>
            </wp:positionV>
            <wp:extent cx="2217420" cy="1327785"/>
            <wp:effectExtent l="0" t="0" r="0" b="5715"/>
            <wp:wrapTight wrapText="bothSides">
              <wp:wrapPolygon edited="0">
                <wp:start x="0" y="0"/>
                <wp:lineTo x="0" y="21383"/>
                <wp:lineTo x="21340" y="21383"/>
                <wp:lineTo x="2134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S logo-white border.png"/>
                    <pic:cNvPicPr/>
                  </pic:nvPicPr>
                  <pic:blipFill rotWithShape="1">
                    <a:blip r:embed="rId9" cstate="print">
                      <a:extLst>
                        <a:ext uri="{28A0092B-C50C-407E-A947-70E740481C1C}">
                          <a14:useLocalDpi xmlns:a14="http://schemas.microsoft.com/office/drawing/2010/main" val="0"/>
                        </a:ext>
                      </a:extLst>
                    </a:blip>
                    <a:srcRect l="6121" t="19001" r="3658" b="4637"/>
                    <a:stretch/>
                  </pic:blipFill>
                  <pic:spPr bwMode="auto">
                    <a:xfrm>
                      <a:off x="0" y="0"/>
                      <a:ext cx="221742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5A22" w:rsidRPr="00E95DEB">
        <w:rPr>
          <w:rFonts w:ascii="Arial" w:hAnsi="Arial" w:cs="Arial"/>
          <w:b/>
          <w:noProof/>
          <w:sz w:val="24"/>
          <w:szCs w:val="24"/>
        </w:rPr>
        <w:t xml:space="preserve">                   </w:t>
      </w:r>
      <w:r w:rsidR="00546182">
        <w:rPr>
          <w:rFonts w:ascii="Arial" w:hAnsi="Arial" w:cs="Arial"/>
          <w:b/>
          <w:noProof/>
          <w:sz w:val="24"/>
          <w:szCs w:val="24"/>
        </w:rPr>
        <w:t xml:space="preserve">                            </w:t>
      </w:r>
      <w:r w:rsidR="002B5A22" w:rsidRPr="00E95DEB">
        <w:rPr>
          <w:rFonts w:ascii="Arial" w:hAnsi="Arial" w:cs="Arial"/>
          <w:b/>
          <w:noProof/>
          <w:sz w:val="24"/>
          <w:szCs w:val="24"/>
        </w:rPr>
        <w:t xml:space="preserve">  </w:t>
      </w:r>
      <w:r w:rsidR="00546182">
        <w:rPr>
          <w:rFonts w:ascii="Arial" w:hAnsi="Arial" w:cs="Arial"/>
          <w:b/>
          <w:noProof/>
          <w:sz w:val="24"/>
          <w:szCs w:val="24"/>
        </w:rPr>
        <w:t xml:space="preserve"> </w:t>
      </w:r>
      <w:r w:rsidR="002B5A22" w:rsidRPr="00E95DEB">
        <w:rPr>
          <w:rFonts w:ascii="Arial" w:hAnsi="Arial" w:cs="Arial"/>
          <w:b/>
          <w:noProof/>
          <w:sz w:val="24"/>
          <w:szCs w:val="24"/>
        </w:rPr>
        <w:t xml:space="preserve">  </w:t>
      </w:r>
      <w:r w:rsidR="00EE1903" w:rsidRPr="00E95DEB">
        <w:rPr>
          <w:rFonts w:ascii="Arial" w:hAnsi="Arial" w:cs="Arial"/>
          <w:b/>
          <w:noProof/>
          <w:sz w:val="24"/>
          <w:szCs w:val="24"/>
        </w:rPr>
        <w:t xml:space="preserve">       </w:t>
      </w:r>
      <w:r w:rsidR="002B5A22" w:rsidRPr="00E95DEB">
        <w:rPr>
          <w:rFonts w:ascii="Arial" w:hAnsi="Arial" w:cs="Arial"/>
          <w:b/>
          <w:noProof/>
          <w:sz w:val="24"/>
          <w:szCs w:val="24"/>
        </w:rPr>
        <w:t xml:space="preserve">          </w:t>
      </w:r>
    </w:p>
    <w:p w14:paraId="031C36D0" w14:textId="77777777" w:rsidR="003D3403" w:rsidRDefault="003D3403" w:rsidP="003D3403">
      <w:pPr>
        <w:jc w:val="center"/>
        <w:rPr>
          <w:rFonts w:ascii="Arial" w:hAnsi="Arial" w:cs="Arial"/>
          <w:b/>
          <w:color w:val="0046FF"/>
          <w:sz w:val="24"/>
          <w:szCs w:val="24"/>
        </w:rPr>
      </w:pPr>
    </w:p>
    <w:p w14:paraId="6C6F8979" w14:textId="77777777" w:rsidR="00F64923" w:rsidRDefault="00F64923" w:rsidP="003D3403">
      <w:pPr>
        <w:jc w:val="center"/>
        <w:rPr>
          <w:rFonts w:ascii="Arial" w:hAnsi="Arial" w:cs="Arial"/>
          <w:b/>
          <w:color w:val="0046FF"/>
          <w:sz w:val="24"/>
          <w:szCs w:val="24"/>
        </w:rPr>
      </w:pPr>
    </w:p>
    <w:p w14:paraId="0DF9E4D8" w14:textId="77777777" w:rsidR="00F64923" w:rsidRDefault="00F64923" w:rsidP="003D3403">
      <w:pPr>
        <w:jc w:val="center"/>
        <w:rPr>
          <w:rFonts w:ascii="Arial" w:hAnsi="Arial" w:cs="Arial"/>
          <w:b/>
          <w:color w:val="0046FF"/>
          <w:sz w:val="24"/>
          <w:szCs w:val="24"/>
        </w:rPr>
      </w:pPr>
      <w:r w:rsidRPr="00E95DEB">
        <w:rPr>
          <w:rFonts w:ascii="Arial" w:hAnsi="Arial" w:cs="Arial"/>
          <w:b/>
          <w:noProof/>
          <w:color w:val="0046FF"/>
          <w:sz w:val="24"/>
          <w:szCs w:val="24"/>
        </w:rPr>
        <mc:AlternateContent>
          <mc:Choice Requires="wps">
            <w:drawing>
              <wp:anchor distT="0" distB="0" distL="114300" distR="114300" simplePos="0" relativeHeight="251652608" behindDoc="0" locked="0" layoutInCell="1" allowOverlap="1" wp14:anchorId="4CC06944" wp14:editId="0C93468C">
                <wp:simplePos x="0" y="0"/>
                <wp:positionH relativeFrom="column">
                  <wp:posOffset>1859280</wp:posOffset>
                </wp:positionH>
                <wp:positionV relativeFrom="paragraph">
                  <wp:posOffset>218440</wp:posOffset>
                </wp:positionV>
                <wp:extent cx="3238500" cy="5257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25780"/>
                        </a:xfrm>
                        <a:prstGeom prst="rect">
                          <a:avLst/>
                        </a:prstGeom>
                        <a:noFill/>
                        <a:ln w="9525">
                          <a:noFill/>
                          <a:miter lim="800000"/>
                          <a:headEnd/>
                          <a:tailEnd/>
                        </a:ln>
                      </wps:spPr>
                      <wps:txbx>
                        <w:txbxContent>
                          <w:p w14:paraId="7C7C9869" w14:textId="77777777" w:rsidR="00AC7BDE" w:rsidRPr="00F64923" w:rsidRDefault="00AC7BDE" w:rsidP="00F64923">
                            <w:pPr>
                              <w:spacing w:after="0" w:line="240" w:lineRule="auto"/>
                              <w:jc w:val="center"/>
                              <w:rPr>
                                <w:rFonts w:ascii="Century Gothic" w:hAnsi="Century Gothic" w:cs="Arial"/>
                                <w:b/>
                                <w:color w:val="002060"/>
                                <w:sz w:val="24"/>
                                <w:szCs w:val="24"/>
                              </w:rPr>
                            </w:pPr>
                            <w:r w:rsidRPr="00F64923">
                              <w:rPr>
                                <w:rFonts w:ascii="Century Gothic" w:hAnsi="Century Gothic" w:cs="Arial"/>
                                <w:b/>
                                <w:color w:val="002060"/>
                                <w:sz w:val="24"/>
                                <w:szCs w:val="24"/>
                              </w:rPr>
                              <w:t>Addition, Kitchen &amp; Bath Specialists</w:t>
                            </w:r>
                          </w:p>
                          <w:p w14:paraId="52F001FC" w14:textId="77777777" w:rsidR="00AC7BDE" w:rsidRPr="00F64923" w:rsidRDefault="00AC7BDE" w:rsidP="00F64923">
                            <w:pPr>
                              <w:spacing w:after="0" w:line="240" w:lineRule="auto"/>
                              <w:jc w:val="center"/>
                              <w:rPr>
                                <w:rFonts w:ascii="Century Gothic" w:hAnsi="Century Gothic" w:cs="Arial"/>
                                <w:b/>
                                <w:color w:val="002060"/>
                                <w:sz w:val="19"/>
                                <w:szCs w:val="19"/>
                              </w:rPr>
                            </w:pPr>
                            <w:r w:rsidRPr="00F64923">
                              <w:rPr>
                                <w:rFonts w:ascii="Century Gothic" w:hAnsi="Century Gothic" w:cs="Arial"/>
                                <w:b/>
                                <w:color w:val="002060"/>
                                <w:sz w:val="19"/>
                                <w:szCs w:val="19"/>
                              </w:rPr>
                              <w:t>665 North Broad Street – Woodbury, NJ 08096</w:t>
                            </w:r>
                          </w:p>
                          <w:p w14:paraId="5C88F48A" w14:textId="77777777" w:rsidR="00AC7BDE" w:rsidRPr="00EE1903" w:rsidRDefault="00AC7BDE" w:rsidP="00EE1903">
                            <w:pPr>
                              <w:jc w:val="center"/>
                              <w:rPr>
                                <w:rFonts w:ascii="Arial" w:hAnsi="Arial" w:cs="Arial"/>
                                <w:b/>
                                <w:color w:val="0046FF"/>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C06944" id="_x0000_t202" coordsize="21600,21600" o:spt="202" path="m,l,21600r21600,l21600,xe">
                <v:stroke joinstyle="miter"/>
                <v:path gradientshapeok="t" o:connecttype="rect"/>
              </v:shapetype>
              <v:shape id="Text Box 2" o:spid="_x0000_s1026" type="#_x0000_t202" style="position:absolute;left:0;text-align:left;margin-left:146.4pt;margin-top:17.2pt;width:255pt;height:41.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" filled="f" stroked="f">
                <v:textbox>
                  <w:txbxContent>
                    <w:p w14:paraId="7C7C9869" w14:textId="77777777" w:rsidR="00AC7BDE" w:rsidRPr="00F64923" w:rsidRDefault="00AC7BDE" w:rsidP="00F64923">
                      <w:pPr>
                        <w:spacing w:after="0" w:line="240" w:lineRule="auto"/>
                        <w:jc w:val="center"/>
                        <w:rPr>
                          <w:rFonts w:ascii="Century Gothic" w:hAnsi="Century Gothic" w:cs="Arial"/>
                          <w:b/>
                          <w:color w:val="002060"/>
                          <w:sz w:val="24"/>
                          <w:szCs w:val="24"/>
                        </w:rPr>
                      </w:pPr>
                      <w:r w:rsidRPr="00F64923">
                        <w:rPr>
                          <w:rFonts w:ascii="Century Gothic" w:hAnsi="Century Gothic" w:cs="Arial"/>
                          <w:b/>
                          <w:color w:val="002060"/>
                          <w:sz w:val="24"/>
                          <w:szCs w:val="24"/>
                        </w:rPr>
                        <w:t>Addition, Kitchen &amp; Bath Specialists</w:t>
                      </w:r>
                    </w:p>
                    <w:p w14:paraId="52F001FC" w14:textId="77777777" w:rsidR="00AC7BDE" w:rsidRPr="00F64923" w:rsidRDefault="00AC7BDE" w:rsidP="00F64923">
                      <w:pPr>
                        <w:spacing w:after="0" w:line="240" w:lineRule="auto"/>
                        <w:jc w:val="center"/>
                        <w:rPr>
                          <w:rFonts w:ascii="Century Gothic" w:hAnsi="Century Gothic" w:cs="Arial"/>
                          <w:b/>
                          <w:color w:val="002060"/>
                          <w:sz w:val="19"/>
                          <w:szCs w:val="19"/>
                        </w:rPr>
                      </w:pPr>
                      <w:r w:rsidRPr="00F64923">
                        <w:rPr>
                          <w:rFonts w:ascii="Century Gothic" w:hAnsi="Century Gothic" w:cs="Arial"/>
                          <w:b/>
                          <w:color w:val="002060"/>
                          <w:sz w:val="19"/>
                          <w:szCs w:val="19"/>
                        </w:rPr>
                        <w:t>665 North Broad Street – Woodbury, NJ 08096</w:t>
                      </w:r>
                    </w:p>
                    <w:p w14:paraId="5C88F48A" w14:textId="77777777" w:rsidR="00AC7BDE" w:rsidRPr="00EE1903" w:rsidRDefault="00AC7BDE" w:rsidP="00EE1903">
                      <w:pPr>
                        <w:jc w:val="center"/>
                        <w:rPr>
                          <w:rFonts w:ascii="Arial" w:hAnsi="Arial" w:cs="Arial"/>
                          <w:b/>
                          <w:color w:val="0046FF"/>
                          <w:sz w:val="20"/>
                          <w:szCs w:val="20"/>
                        </w:rPr>
                      </w:pPr>
                    </w:p>
                  </w:txbxContent>
                </v:textbox>
              </v:shape>
            </w:pict>
          </mc:Fallback>
        </mc:AlternateContent>
      </w:r>
    </w:p>
    <w:p w14:paraId="46CCDCA7" w14:textId="77777777" w:rsidR="00F64923" w:rsidRPr="00E95DEB" w:rsidRDefault="00F64923" w:rsidP="003D3403">
      <w:pPr>
        <w:jc w:val="center"/>
        <w:rPr>
          <w:rFonts w:ascii="Arial" w:hAnsi="Arial" w:cs="Arial"/>
          <w:b/>
          <w:color w:val="0046FF"/>
          <w:sz w:val="24"/>
          <w:szCs w:val="24"/>
        </w:rPr>
      </w:pPr>
    </w:p>
    <w:p w14:paraId="3C39D69F" w14:textId="77777777" w:rsidR="00F64923" w:rsidRDefault="00EE1903" w:rsidP="00F64923">
      <w:pPr>
        <w:spacing w:after="0"/>
        <w:rPr>
          <w:rFonts w:ascii="Arial" w:hAnsi="Arial" w:cs="Arial"/>
          <w:b/>
          <w:color w:val="0046FF"/>
          <w:sz w:val="24"/>
          <w:szCs w:val="24"/>
        </w:rPr>
      </w:pPr>
      <w:r w:rsidRPr="00E95DEB">
        <w:rPr>
          <w:rFonts w:ascii="Helv" w:hAnsi="Helv" w:cs="Helv"/>
          <w:b/>
          <w:bCs/>
          <w:noProof/>
          <w:color w:val="000000"/>
          <w:sz w:val="24"/>
          <w:szCs w:val="24"/>
        </w:rPr>
        <mc:AlternateContent>
          <mc:Choice Requires="wps">
            <w:drawing>
              <wp:anchor distT="0" distB="0" distL="114300" distR="114300" simplePos="0" relativeHeight="251651584" behindDoc="0" locked="0" layoutInCell="1" allowOverlap="1" wp14:anchorId="09063178" wp14:editId="4DA47C72">
                <wp:simplePos x="0" y="0"/>
                <wp:positionH relativeFrom="column">
                  <wp:posOffset>-464820</wp:posOffset>
                </wp:positionH>
                <wp:positionV relativeFrom="paragraph">
                  <wp:posOffset>86995</wp:posOffset>
                </wp:positionV>
                <wp:extent cx="7947660" cy="0"/>
                <wp:effectExtent l="0" t="19050" r="15240" b="19050"/>
                <wp:wrapNone/>
                <wp:docPr id="5" name="Straight Connector 5"/>
                <wp:cNvGraphicFramePr/>
                <a:graphic xmlns:a="http://schemas.openxmlformats.org/drawingml/2006/main">
                  <a:graphicData uri="http://schemas.microsoft.com/office/word/2010/wordprocessingShape">
                    <wps:wsp>
                      <wps:cNvCnPr/>
                      <wps:spPr>
                        <a:xfrm>
                          <a:off x="0" y="0"/>
                          <a:ext cx="7947660" cy="0"/>
                        </a:xfrm>
                        <a:prstGeom prst="line">
                          <a:avLst/>
                        </a:prstGeom>
                        <a:ln w="28575">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55C9C" id="Straight Connector 5"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6.85pt" to="589.2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" strokecolor="#002060" strokeweight="2.25pt"/>
            </w:pict>
          </mc:Fallback>
        </mc:AlternateContent>
      </w:r>
      <w:r w:rsidR="00546182">
        <w:rPr>
          <w:rFonts w:ascii="Arial" w:hAnsi="Arial" w:cs="Arial"/>
          <w:b/>
          <w:color w:val="0046FF"/>
          <w:sz w:val="24"/>
          <w:szCs w:val="24"/>
        </w:rPr>
        <w:t xml:space="preserve">  </w:t>
      </w:r>
    </w:p>
    <w:p w14:paraId="11EB7771" w14:textId="77777777" w:rsidR="003D3403" w:rsidRPr="00F64923" w:rsidRDefault="003D3403" w:rsidP="00F64923">
      <w:pPr>
        <w:spacing w:after="0"/>
        <w:jc w:val="center"/>
        <w:rPr>
          <w:rFonts w:ascii="Century Gothic" w:hAnsi="Century Gothic" w:cs="Arial"/>
          <w:b/>
          <w:color w:val="0046FF"/>
          <w:sz w:val="24"/>
          <w:szCs w:val="24"/>
        </w:rPr>
      </w:pPr>
      <w:r w:rsidRPr="00F64923">
        <w:rPr>
          <w:rFonts w:ascii="Century Gothic" w:hAnsi="Century Gothic" w:cs="Arial"/>
          <w:b/>
          <w:bCs/>
          <w:color w:val="002060"/>
          <w:sz w:val="24"/>
          <w:szCs w:val="24"/>
        </w:rPr>
        <w:t>PHONE</w:t>
      </w:r>
      <w:r w:rsidR="007B4A45" w:rsidRPr="00F64923">
        <w:rPr>
          <w:rFonts w:ascii="Century Gothic" w:hAnsi="Century Gothic" w:cs="Arial"/>
          <w:b/>
          <w:bCs/>
          <w:color w:val="0046FF"/>
          <w:sz w:val="24"/>
          <w:szCs w:val="24"/>
        </w:rPr>
        <w:t xml:space="preserve"> </w:t>
      </w:r>
      <w:r w:rsidRPr="00F64923">
        <w:rPr>
          <w:rFonts w:ascii="Century Gothic" w:hAnsi="Century Gothic" w:cs="Arial"/>
          <w:bCs/>
          <w:sz w:val="24"/>
          <w:szCs w:val="24"/>
        </w:rPr>
        <w:t xml:space="preserve">(856) 853-8398        </w:t>
      </w:r>
      <w:r w:rsidRPr="00F64923">
        <w:rPr>
          <w:rFonts w:ascii="Century Gothic" w:hAnsi="Century Gothic" w:cs="Arial"/>
          <w:b/>
          <w:bCs/>
          <w:color w:val="002060"/>
          <w:sz w:val="24"/>
          <w:szCs w:val="24"/>
        </w:rPr>
        <w:t>FAX</w:t>
      </w:r>
      <w:r w:rsidR="007B4A45" w:rsidRPr="00F64923">
        <w:rPr>
          <w:rFonts w:ascii="Century Gothic" w:hAnsi="Century Gothic" w:cs="Arial"/>
          <w:b/>
          <w:bCs/>
          <w:color w:val="002060"/>
          <w:sz w:val="24"/>
          <w:szCs w:val="24"/>
        </w:rPr>
        <w:t xml:space="preserve"> </w:t>
      </w:r>
      <w:r w:rsidR="007B4A45" w:rsidRPr="00F64923">
        <w:rPr>
          <w:rFonts w:ascii="Century Gothic" w:hAnsi="Century Gothic" w:cs="Arial"/>
          <w:bCs/>
          <w:sz w:val="24"/>
          <w:szCs w:val="24"/>
        </w:rPr>
        <w:t xml:space="preserve">(856) </w:t>
      </w:r>
      <w:r w:rsidRPr="00F64923">
        <w:rPr>
          <w:rFonts w:ascii="Century Gothic" w:hAnsi="Century Gothic" w:cs="Arial"/>
          <w:bCs/>
          <w:sz w:val="24"/>
          <w:szCs w:val="24"/>
        </w:rPr>
        <w:t xml:space="preserve">853-4808        </w:t>
      </w:r>
      <w:r w:rsidRPr="00F64923">
        <w:rPr>
          <w:rFonts w:ascii="Century Gothic" w:hAnsi="Century Gothic" w:cs="Arial"/>
          <w:b/>
          <w:bCs/>
          <w:color w:val="002060"/>
          <w:sz w:val="24"/>
          <w:szCs w:val="24"/>
        </w:rPr>
        <w:t>EMAIL</w:t>
      </w:r>
      <w:r w:rsidR="007B4A45" w:rsidRPr="00F64923">
        <w:rPr>
          <w:rFonts w:ascii="Century Gothic" w:hAnsi="Century Gothic" w:cs="Arial"/>
          <w:b/>
          <w:bCs/>
          <w:color w:val="0046FF"/>
          <w:sz w:val="24"/>
          <w:szCs w:val="24"/>
        </w:rPr>
        <w:t xml:space="preserve"> </w:t>
      </w:r>
      <w:r w:rsidR="00F64923">
        <w:rPr>
          <w:rFonts w:ascii="Century Gothic" w:hAnsi="Century Gothic" w:cs="Arial"/>
          <w:b/>
          <w:bCs/>
          <w:color w:val="0046FF"/>
          <w:sz w:val="24"/>
          <w:szCs w:val="24"/>
        </w:rPr>
        <w:t xml:space="preserve">           </w:t>
      </w:r>
      <w:r w:rsidR="00AC2E39" w:rsidRPr="00AC2E39">
        <w:rPr>
          <w:rFonts w:ascii="Century Gothic" w:hAnsi="Century Gothic" w:cs="Arial"/>
          <w:bCs/>
          <w:sz w:val="24"/>
          <w:szCs w:val="24"/>
        </w:rPr>
        <w:t>matts</w:t>
      </w:r>
      <w:r w:rsidRPr="00F64923">
        <w:rPr>
          <w:rFonts w:ascii="Century Gothic" w:hAnsi="Century Gothic" w:cs="Arial"/>
          <w:bCs/>
          <w:sz w:val="24"/>
          <w:szCs w:val="24"/>
        </w:rPr>
        <w:t>@ciprianibuilders.com</w:t>
      </w:r>
    </w:p>
    <w:p w14:paraId="1151F030" w14:textId="77777777" w:rsidR="003D3403" w:rsidRPr="00F64923" w:rsidRDefault="003D3403" w:rsidP="003D3403">
      <w:pPr>
        <w:autoSpaceDE w:val="0"/>
        <w:autoSpaceDN w:val="0"/>
        <w:adjustRightInd w:val="0"/>
        <w:spacing w:after="0" w:line="240" w:lineRule="auto"/>
        <w:rPr>
          <w:rFonts w:ascii="Century Gothic" w:hAnsi="Century Gothic" w:cs="Helv"/>
          <w:b/>
          <w:bCs/>
          <w:color w:val="000000"/>
          <w:sz w:val="24"/>
          <w:szCs w:val="24"/>
        </w:rPr>
      </w:pPr>
    </w:p>
    <w:p w14:paraId="0F781584" w14:textId="77777777" w:rsidR="003A6D50" w:rsidRPr="00F64923" w:rsidRDefault="003A6D50" w:rsidP="003D3403">
      <w:pPr>
        <w:autoSpaceDE w:val="0"/>
        <w:autoSpaceDN w:val="0"/>
        <w:adjustRightInd w:val="0"/>
        <w:spacing w:after="0" w:line="240" w:lineRule="auto"/>
        <w:rPr>
          <w:rFonts w:ascii="Century Gothic" w:hAnsi="Century Gothic" w:cs="Helv"/>
          <w:b/>
          <w:bCs/>
          <w:color w:val="000000"/>
          <w:sz w:val="24"/>
          <w:szCs w:val="24"/>
        </w:rPr>
      </w:pPr>
    </w:p>
    <w:p w14:paraId="0CDE25A6" w14:textId="7FE236C6" w:rsidR="003D3403" w:rsidRPr="00E95DEB" w:rsidRDefault="00FB742B" w:rsidP="003D3403">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Date:</w:t>
      </w:r>
      <w:r w:rsidRPr="00E95DEB">
        <w:rPr>
          <w:rFonts w:ascii="Arial" w:hAnsi="Arial" w:cs="Arial"/>
          <w:bCs/>
          <w:sz w:val="24"/>
          <w:szCs w:val="24"/>
        </w:rPr>
        <w:tab/>
      </w:r>
      <w:r w:rsidR="004E34BD" w:rsidRPr="00E95DEB">
        <w:rPr>
          <w:rFonts w:ascii="Arial" w:hAnsi="Arial" w:cs="Arial"/>
          <w:bCs/>
          <w:sz w:val="24"/>
          <w:szCs w:val="24"/>
        </w:rPr>
        <w:fldChar w:fldCharType="begin"/>
      </w:r>
      <w:r w:rsidR="004E34BD" w:rsidRPr="00E95DEB">
        <w:rPr>
          <w:rFonts w:ascii="Arial" w:hAnsi="Arial" w:cs="Arial"/>
          <w:bCs/>
          <w:sz w:val="24"/>
          <w:szCs w:val="24"/>
        </w:rPr>
        <w:instrText xml:space="preserve"> DATE \@ "MMMM d, yyyy" </w:instrText>
      </w:r>
      <w:r w:rsidR="004E34BD" w:rsidRPr="00E95DEB">
        <w:rPr>
          <w:rFonts w:ascii="Arial" w:hAnsi="Arial" w:cs="Arial"/>
          <w:bCs/>
          <w:sz w:val="24"/>
          <w:szCs w:val="24"/>
        </w:rPr>
        <w:fldChar w:fldCharType="separate"/>
      </w:r>
      <w:r w:rsidR="00274584">
        <w:rPr>
          <w:rFonts w:ascii="Arial" w:hAnsi="Arial" w:cs="Arial"/>
          <w:bCs/>
          <w:noProof/>
          <w:sz w:val="24"/>
          <w:szCs w:val="24"/>
        </w:rPr>
        <w:t>May 8, 2017</w:t>
      </w:r>
      <w:r w:rsidR="004E34BD" w:rsidRPr="00E95DEB">
        <w:rPr>
          <w:rFonts w:ascii="Arial" w:hAnsi="Arial" w:cs="Arial"/>
          <w:bCs/>
          <w:sz w:val="24"/>
          <w:szCs w:val="24"/>
        </w:rPr>
        <w:fldChar w:fldCharType="end"/>
      </w:r>
    </w:p>
    <w:p w14:paraId="415709BA" w14:textId="77777777" w:rsidR="003D3403" w:rsidRPr="00E95DEB" w:rsidRDefault="00637A37" w:rsidP="003D3403">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CIPRIANI BUILDERS INC. T/A  </w:t>
      </w:r>
      <w:r w:rsidR="00EF7645">
        <w:rPr>
          <w:rFonts w:ascii="Arial" w:hAnsi="Arial" w:cs="Arial"/>
          <w:bCs/>
          <w:sz w:val="24"/>
          <w:szCs w:val="24"/>
        </w:rPr>
        <w:t>CIPRIANI REMODELING SOLUTIONS</w:t>
      </w:r>
    </w:p>
    <w:p w14:paraId="431CF5CB" w14:textId="77777777" w:rsidR="003D3403" w:rsidRPr="00E95DEB" w:rsidRDefault="003D3403" w:rsidP="003D3403">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N.J. HOME BUILDER REGISTRATION # 020119</w:t>
      </w:r>
    </w:p>
    <w:p w14:paraId="490E42B0" w14:textId="77777777" w:rsidR="003D3403" w:rsidRPr="00FB29F4" w:rsidRDefault="003D3403" w:rsidP="003D3403">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N.J. HOME IMPROVEMENT CONTRACTOR REGISTRATION # 13VH00028600</w:t>
      </w:r>
    </w:p>
    <w:p w14:paraId="432140E4" w14:textId="77777777" w:rsidR="003D3403" w:rsidRPr="00E95DEB" w:rsidRDefault="003D3403" w:rsidP="003D3403">
      <w:pPr>
        <w:autoSpaceDE w:val="0"/>
        <w:autoSpaceDN w:val="0"/>
        <w:adjustRightInd w:val="0"/>
        <w:spacing w:after="0" w:line="240" w:lineRule="auto"/>
        <w:rPr>
          <w:rFonts w:ascii="Arial" w:hAnsi="Arial" w:cs="Arial"/>
          <w:bCs/>
          <w:sz w:val="24"/>
          <w:szCs w:val="24"/>
        </w:rPr>
      </w:pPr>
    </w:p>
    <w:p w14:paraId="6DC33455" w14:textId="77777777" w:rsidR="003D3403" w:rsidRPr="00E95DEB" w:rsidRDefault="003D3403" w:rsidP="003D3403">
      <w:pPr>
        <w:autoSpaceDE w:val="0"/>
        <w:autoSpaceDN w:val="0"/>
        <w:adjustRightInd w:val="0"/>
        <w:spacing w:after="0" w:line="240" w:lineRule="auto"/>
        <w:rPr>
          <w:rFonts w:ascii="Arial" w:hAnsi="Arial" w:cs="Arial"/>
          <w:bCs/>
          <w:sz w:val="24"/>
          <w:szCs w:val="24"/>
        </w:rPr>
      </w:pPr>
    </w:p>
    <w:p w14:paraId="74BB81FC" w14:textId="77777777" w:rsidR="003D3403" w:rsidRPr="00E95DEB" w:rsidRDefault="00AC2E39" w:rsidP="003D3403">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Owner's Name: </w:t>
      </w:r>
      <w:r>
        <w:rPr>
          <w:rFonts w:ascii="Arial" w:hAnsi="Arial" w:cs="Arial"/>
          <w:bCs/>
          <w:sz w:val="24"/>
          <w:szCs w:val="24"/>
        </w:rPr>
        <w:tab/>
        <w:t>Ken Hyu</w:t>
      </w:r>
      <w:bookmarkStart w:id="1" w:name="_GoBack"/>
      <w:bookmarkEnd w:id="1"/>
      <w:del w:id="2" w:author="Matt Slingerland" w:date="2017-05-08T16:39:00Z">
        <w:r w:rsidDel="00274584">
          <w:rPr>
            <w:rFonts w:ascii="Arial" w:hAnsi="Arial" w:cs="Arial"/>
            <w:bCs/>
            <w:sz w:val="24"/>
            <w:szCs w:val="24"/>
          </w:rPr>
          <w:delText>a</w:delText>
        </w:r>
      </w:del>
      <w:r>
        <w:rPr>
          <w:rFonts w:ascii="Arial" w:hAnsi="Arial" w:cs="Arial"/>
          <w:bCs/>
          <w:sz w:val="24"/>
          <w:szCs w:val="24"/>
        </w:rPr>
        <w:t>n and Salina Wydo</w:t>
      </w:r>
    </w:p>
    <w:p w14:paraId="587689F8" w14:textId="77777777" w:rsidR="003D3403" w:rsidRPr="00E95DEB" w:rsidRDefault="00AC2E39" w:rsidP="003D3403">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Site Address: </w:t>
      </w:r>
      <w:r>
        <w:rPr>
          <w:rFonts w:ascii="Arial" w:hAnsi="Arial" w:cs="Arial"/>
          <w:bCs/>
          <w:sz w:val="24"/>
          <w:szCs w:val="24"/>
        </w:rPr>
        <w:tab/>
        <w:t>14 Callison Lane</w:t>
      </w:r>
    </w:p>
    <w:p w14:paraId="5697DED0" w14:textId="77777777" w:rsidR="003D3403" w:rsidRPr="00E95DEB" w:rsidRDefault="00AC2E39" w:rsidP="003D3403">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City: </w:t>
      </w:r>
      <w:r>
        <w:rPr>
          <w:rFonts w:ascii="Arial" w:hAnsi="Arial" w:cs="Arial"/>
          <w:bCs/>
          <w:sz w:val="24"/>
          <w:szCs w:val="24"/>
        </w:rPr>
        <w:tab/>
      </w:r>
      <w:r>
        <w:rPr>
          <w:rFonts w:ascii="Arial" w:hAnsi="Arial" w:cs="Arial"/>
          <w:bCs/>
          <w:sz w:val="24"/>
          <w:szCs w:val="24"/>
        </w:rPr>
        <w:tab/>
      </w:r>
      <w:r>
        <w:rPr>
          <w:rFonts w:ascii="Arial" w:hAnsi="Arial" w:cs="Arial"/>
          <w:bCs/>
          <w:sz w:val="24"/>
          <w:szCs w:val="24"/>
        </w:rPr>
        <w:tab/>
        <w:t>Voorhees, NJ 08043</w:t>
      </w:r>
    </w:p>
    <w:p w14:paraId="1B4BA4BC" w14:textId="77777777" w:rsidR="003D3403" w:rsidRPr="00E95DEB" w:rsidRDefault="00AC2E39" w:rsidP="003D3403">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Phone: </w:t>
      </w:r>
      <w:r>
        <w:rPr>
          <w:rFonts w:ascii="Arial" w:hAnsi="Arial" w:cs="Arial"/>
          <w:bCs/>
          <w:sz w:val="24"/>
          <w:szCs w:val="24"/>
        </w:rPr>
        <w:tab/>
      </w:r>
      <w:r>
        <w:rPr>
          <w:rFonts w:ascii="Arial" w:hAnsi="Arial" w:cs="Arial"/>
          <w:bCs/>
          <w:sz w:val="24"/>
          <w:szCs w:val="24"/>
        </w:rPr>
        <w:tab/>
        <w:t>330-631-7063 (Salina Cell) 330-631-6881 (Ken Cell)</w:t>
      </w:r>
    </w:p>
    <w:p w14:paraId="3FFB8B9A" w14:textId="77777777" w:rsidR="00AC2E39" w:rsidRPr="00E95DEB" w:rsidRDefault="00AC2E39" w:rsidP="003D3403">
      <w:pPr>
        <w:autoSpaceDE w:val="0"/>
        <w:autoSpaceDN w:val="0"/>
        <w:adjustRightInd w:val="0"/>
        <w:spacing w:after="0" w:line="240" w:lineRule="auto"/>
        <w:rPr>
          <w:rFonts w:ascii="Arial" w:hAnsi="Arial" w:cs="Arial"/>
          <w:bCs/>
          <w:sz w:val="24"/>
          <w:szCs w:val="24"/>
        </w:rPr>
      </w:pPr>
      <w:r>
        <w:rPr>
          <w:rFonts w:ascii="Arial" w:hAnsi="Arial" w:cs="Arial"/>
          <w:bCs/>
          <w:sz w:val="24"/>
          <w:szCs w:val="24"/>
        </w:rPr>
        <w:t>email:</w:t>
      </w: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sidRPr="00AC2E39">
        <w:rPr>
          <w:rFonts w:ascii="Arial" w:hAnsi="Arial" w:cs="Arial"/>
          <w:sz w:val="24"/>
          <w:szCs w:val="24"/>
        </w:rPr>
        <w:t>smwydo@gmail.com</w:t>
      </w:r>
      <w:r>
        <w:rPr>
          <w:rFonts w:ascii="Arial" w:hAnsi="Arial" w:cs="Arial"/>
          <w:bCs/>
          <w:sz w:val="24"/>
          <w:szCs w:val="24"/>
        </w:rPr>
        <w:t>; kenhyu</w:t>
      </w:r>
      <w:del w:id="3" w:author="Matt Slingerland" w:date="2017-05-08T16:40:00Z">
        <w:r w:rsidDel="00274584">
          <w:rPr>
            <w:rFonts w:ascii="Arial" w:hAnsi="Arial" w:cs="Arial"/>
            <w:bCs/>
            <w:sz w:val="24"/>
            <w:szCs w:val="24"/>
          </w:rPr>
          <w:delText>a</w:delText>
        </w:r>
      </w:del>
      <w:r>
        <w:rPr>
          <w:rFonts w:ascii="Arial" w:hAnsi="Arial" w:cs="Arial"/>
          <w:bCs/>
          <w:sz w:val="24"/>
          <w:szCs w:val="24"/>
        </w:rPr>
        <w:t>n@gmail.com</w:t>
      </w:r>
    </w:p>
    <w:p w14:paraId="30275B7A" w14:textId="77777777" w:rsidR="003D3403" w:rsidRPr="00E95DEB" w:rsidRDefault="003D3403" w:rsidP="003D3403">
      <w:pPr>
        <w:autoSpaceDE w:val="0"/>
        <w:autoSpaceDN w:val="0"/>
        <w:adjustRightInd w:val="0"/>
        <w:spacing w:after="0" w:line="240" w:lineRule="auto"/>
        <w:rPr>
          <w:rFonts w:ascii="Arial" w:hAnsi="Arial" w:cs="Arial"/>
          <w:b/>
          <w:bCs/>
          <w:sz w:val="24"/>
          <w:szCs w:val="24"/>
        </w:rPr>
      </w:pPr>
    </w:p>
    <w:p w14:paraId="70ED2A90" w14:textId="77777777" w:rsidR="003D3403" w:rsidRPr="00E95DEB" w:rsidRDefault="003D3403" w:rsidP="003D3403">
      <w:pPr>
        <w:autoSpaceDE w:val="0"/>
        <w:autoSpaceDN w:val="0"/>
        <w:adjustRightInd w:val="0"/>
        <w:spacing w:after="0" w:line="240" w:lineRule="auto"/>
        <w:rPr>
          <w:rFonts w:ascii="Arial" w:hAnsi="Arial" w:cs="Arial"/>
          <w:b/>
          <w:bCs/>
          <w:sz w:val="24"/>
          <w:szCs w:val="24"/>
        </w:rPr>
      </w:pPr>
      <w:r w:rsidRPr="00E95DEB">
        <w:rPr>
          <w:rFonts w:ascii="Arial" w:hAnsi="Arial" w:cs="Arial"/>
          <w:b/>
          <w:bCs/>
          <w:sz w:val="24"/>
          <w:szCs w:val="24"/>
        </w:rPr>
        <w:t>THIS AGREEMENT IS BETWEEN THE BUILDER AND THE OWNER</w:t>
      </w:r>
      <w:r w:rsidR="00B0731D">
        <w:rPr>
          <w:rFonts w:ascii="Arial" w:hAnsi="Arial" w:cs="Arial"/>
          <w:b/>
          <w:bCs/>
          <w:sz w:val="24"/>
          <w:szCs w:val="24"/>
        </w:rPr>
        <w:t xml:space="preserve"> AS NOTED ABOVE AND BOTH PARTIES</w:t>
      </w:r>
      <w:r w:rsidRPr="00E95DEB">
        <w:rPr>
          <w:rFonts w:ascii="Arial" w:hAnsi="Arial" w:cs="Arial"/>
          <w:b/>
          <w:bCs/>
          <w:sz w:val="24"/>
          <w:szCs w:val="24"/>
        </w:rPr>
        <w:t xml:space="preserve"> AGREE TO THE FOLLOWING SPECIFICATIONS:</w:t>
      </w:r>
    </w:p>
    <w:p w14:paraId="5586CEF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2FBE04D7" w14:textId="77777777" w:rsidR="002C669A" w:rsidRDefault="002C669A" w:rsidP="002C669A">
      <w:pPr>
        <w:autoSpaceDE w:val="0"/>
        <w:autoSpaceDN w:val="0"/>
        <w:adjustRightInd w:val="0"/>
        <w:spacing w:after="0" w:line="240" w:lineRule="auto"/>
        <w:rPr>
          <w:rFonts w:ascii="Arial" w:hAnsi="Arial" w:cs="Arial"/>
          <w:b/>
          <w:bCs/>
          <w:sz w:val="24"/>
          <w:szCs w:val="24"/>
          <w:u w:val="single"/>
        </w:rPr>
      </w:pPr>
      <w:r w:rsidRPr="00AC2E39">
        <w:rPr>
          <w:rFonts w:ascii="Arial" w:hAnsi="Arial" w:cs="Arial"/>
          <w:b/>
          <w:bCs/>
          <w:sz w:val="24"/>
          <w:szCs w:val="24"/>
          <w:u w:val="single"/>
        </w:rPr>
        <w:t>PROJECT SUMMARY</w:t>
      </w:r>
    </w:p>
    <w:p w14:paraId="27CC674D" w14:textId="77777777" w:rsidR="00AC2E39" w:rsidRDefault="00AC2E39" w:rsidP="002C669A">
      <w:pPr>
        <w:autoSpaceDE w:val="0"/>
        <w:autoSpaceDN w:val="0"/>
        <w:adjustRightInd w:val="0"/>
        <w:spacing w:after="0" w:line="240" w:lineRule="auto"/>
        <w:rPr>
          <w:rFonts w:ascii="Arial" w:hAnsi="Arial" w:cs="Arial"/>
          <w:bCs/>
          <w:sz w:val="24"/>
          <w:szCs w:val="24"/>
        </w:rPr>
      </w:pPr>
    </w:p>
    <w:p w14:paraId="67A3BB7A" w14:textId="77777777" w:rsidR="00AC2E39" w:rsidRPr="00AC2E39" w:rsidRDefault="00AC2E39"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Kitchen and Powder Room Remodel</w:t>
      </w:r>
    </w:p>
    <w:p w14:paraId="0F5C349B" w14:textId="77777777" w:rsidR="00AC2E39" w:rsidRDefault="00AC2E39" w:rsidP="002C669A">
      <w:pPr>
        <w:autoSpaceDE w:val="0"/>
        <w:autoSpaceDN w:val="0"/>
        <w:adjustRightInd w:val="0"/>
        <w:spacing w:after="0" w:line="240" w:lineRule="auto"/>
        <w:rPr>
          <w:rFonts w:ascii="Arial" w:hAnsi="Arial" w:cs="Arial"/>
          <w:bCs/>
          <w:sz w:val="24"/>
          <w:szCs w:val="24"/>
        </w:rPr>
      </w:pPr>
    </w:p>
    <w:p w14:paraId="5F5AC66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AC2E39">
        <w:rPr>
          <w:rFonts w:ascii="Arial" w:hAnsi="Arial" w:cs="Arial"/>
          <w:b/>
          <w:bCs/>
          <w:sz w:val="24"/>
          <w:szCs w:val="24"/>
          <w:u w:val="single"/>
        </w:rPr>
        <w:t>PLANS AND PERMITS</w:t>
      </w:r>
    </w:p>
    <w:p w14:paraId="3879F15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392CC94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The owner is responsible for the cost of the Township's permit and or survey fees.  </w:t>
      </w:r>
    </w:p>
    <w:p w14:paraId="0633BDB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A0192B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The Builder will execute the necessary administrative work associated with the permitting and will also schedule all inspections for the project.         </w:t>
      </w:r>
    </w:p>
    <w:p w14:paraId="79660E4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B3FBD6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AC2E39">
        <w:rPr>
          <w:rFonts w:ascii="Arial" w:hAnsi="Arial" w:cs="Arial"/>
          <w:b/>
          <w:bCs/>
          <w:sz w:val="24"/>
          <w:szCs w:val="24"/>
          <w:u w:val="single"/>
        </w:rPr>
        <w:t>AREA PREPARATION</w:t>
      </w:r>
    </w:p>
    <w:p w14:paraId="3751BDA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5E5BA6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The owner is responsible to remove all personal items from the work area such as furniture or decorations and store them away for the duration of the job. The owner is also responsible to arrange for the return of those items if desired.                                                      </w:t>
      </w:r>
    </w:p>
    <w:p w14:paraId="692E1D7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292C988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not be responsible for any damage to personal property left in the work area or for items that company employees have to move for you.</w:t>
      </w:r>
    </w:p>
    <w:p w14:paraId="2EE50F8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24923BC9"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lastRenderedPageBreak/>
        <w:t>The owner should disconnect any computers or electronics that are vulnerable to damage due to construction-related fluctuations in electrical service. Cipriani Remodeling Solutions, assumes no responsibility for these items.</w:t>
      </w:r>
    </w:p>
    <w:p w14:paraId="190C644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B6F3AC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Please notify the builder in writing of any electrical appliances or equipment that require uninterrupted electrical supply such as sump pumps, ejector pumps, refrigerators, freezers, electroni</w:t>
      </w:r>
      <w:r w:rsidR="00AC2E39">
        <w:rPr>
          <w:rFonts w:ascii="Arial" w:hAnsi="Arial" w:cs="Arial"/>
          <w:bCs/>
          <w:sz w:val="24"/>
          <w:szCs w:val="24"/>
        </w:rPr>
        <w:t>c</w:t>
      </w:r>
      <w:r w:rsidRPr="002C669A">
        <w:rPr>
          <w:rFonts w:ascii="Arial" w:hAnsi="Arial" w:cs="Arial"/>
          <w:bCs/>
          <w:sz w:val="24"/>
          <w:szCs w:val="24"/>
        </w:rPr>
        <w:t>s etc. During the course of the project, please check these items daily to ensure that they are functioning properly. It is possible that a circuit can be inadvertently and unknowingly shut down during construction.</w:t>
      </w:r>
    </w:p>
    <w:p w14:paraId="452FA9D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094192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The owner should remove items hanging on walls, in the general proximity of the work so they are not damaged during construction.</w:t>
      </w:r>
    </w:p>
    <w:p w14:paraId="5C963B9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A79202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The owner is responsible to allow for storage area on the property for the storage of materials and equipment. </w:t>
      </w:r>
    </w:p>
    <w:p w14:paraId="63D3E55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3112A2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There will be some inevitable inconveniences during the project. Efforts will be made to minimize these and to notify the owner of their occurrence as the need arises.</w:t>
      </w:r>
    </w:p>
    <w:p w14:paraId="548A9F7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515544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During the </w:t>
      </w:r>
      <w:r w:rsidR="00AC2E39" w:rsidRPr="002C669A">
        <w:rPr>
          <w:rFonts w:ascii="Arial" w:hAnsi="Arial" w:cs="Arial"/>
          <w:bCs/>
          <w:sz w:val="24"/>
          <w:szCs w:val="24"/>
        </w:rPr>
        <w:t>project,</w:t>
      </w:r>
      <w:r w:rsidRPr="002C669A">
        <w:rPr>
          <w:rFonts w:ascii="Arial" w:hAnsi="Arial" w:cs="Arial"/>
          <w:bCs/>
          <w:sz w:val="24"/>
          <w:szCs w:val="24"/>
        </w:rPr>
        <w:t xml:space="preserve"> there could be times when the electricity, phone, water or HVAC may be temporarily interrupted.  Every effort will be made to notify the owner prior to this occurrence.</w:t>
      </w:r>
    </w:p>
    <w:p w14:paraId="7E4F07C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38EA2AE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AC2E39">
        <w:rPr>
          <w:rFonts w:ascii="Arial" w:hAnsi="Arial" w:cs="Arial"/>
          <w:b/>
          <w:bCs/>
          <w:sz w:val="24"/>
          <w:szCs w:val="24"/>
          <w:u w:val="single"/>
        </w:rPr>
        <w:t>DUST PROTECTION</w:t>
      </w:r>
    </w:p>
    <w:p w14:paraId="0A7D5A1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5F6846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take reasonable precautions to protect the property from dirt and dust that may be generated during the project. Please note that some dust may infiltrate our dust protection.</w:t>
      </w:r>
    </w:p>
    <w:p w14:paraId="5D41CE3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090DE4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An appropriate dust and property protection plan will be established by the project manager during the preconstruction conference.</w:t>
      </w:r>
    </w:p>
    <w:p w14:paraId="10AD5DB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5F1B16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The owner should cover any personal items during the course of the project to aid in controlling the dust generated by the work.</w:t>
      </w:r>
    </w:p>
    <w:p w14:paraId="042F16BC" w14:textId="77777777" w:rsidR="00AC2E39" w:rsidRDefault="00AC2E39" w:rsidP="002C669A">
      <w:pPr>
        <w:autoSpaceDE w:val="0"/>
        <w:autoSpaceDN w:val="0"/>
        <w:adjustRightInd w:val="0"/>
        <w:spacing w:after="0" w:line="240" w:lineRule="auto"/>
        <w:rPr>
          <w:rFonts w:ascii="Arial" w:hAnsi="Arial" w:cs="Arial"/>
          <w:bCs/>
          <w:sz w:val="24"/>
          <w:szCs w:val="24"/>
        </w:rPr>
      </w:pPr>
    </w:p>
    <w:p w14:paraId="1D87CFC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AC2E39">
        <w:rPr>
          <w:rFonts w:ascii="Arial" w:hAnsi="Arial" w:cs="Arial"/>
          <w:b/>
          <w:bCs/>
          <w:sz w:val="24"/>
          <w:szCs w:val="24"/>
          <w:u w:val="single"/>
        </w:rPr>
        <w:t>INTERIOR DEMOLITION</w:t>
      </w:r>
    </w:p>
    <w:p w14:paraId="7E3A3EC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B8781C9"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perform the following interior demolition work to prepare the area for the new changes.</w:t>
      </w:r>
    </w:p>
    <w:p w14:paraId="388AAAB3" w14:textId="77777777" w:rsidR="00AC0082" w:rsidRDefault="00AC0082" w:rsidP="002C669A">
      <w:pPr>
        <w:autoSpaceDE w:val="0"/>
        <w:autoSpaceDN w:val="0"/>
        <w:adjustRightInd w:val="0"/>
        <w:spacing w:after="0" w:line="240" w:lineRule="auto"/>
        <w:rPr>
          <w:rFonts w:ascii="Arial" w:hAnsi="Arial" w:cs="Arial"/>
          <w:bCs/>
          <w:sz w:val="24"/>
          <w:szCs w:val="24"/>
        </w:rPr>
      </w:pPr>
    </w:p>
    <w:p w14:paraId="3AC37516" w14:textId="77777777" w:rsidR="00AC0082" w:rsidRPr="002C669A" w:rsidRDefault="00AC0082" w:rsidP="002C669A">
      <w:pPr>
        <w:autoSpaceDE w:val="0"/>
        <w:autoSpaceDN w:val="0"/>
        <w:adjustRightInd w:val="0"/>
        <w:spacing w:after="0" w:line="240" w:lineRule="auto"/>
        <w:rPr>
          <w:rFonts w:ascii="Arial" w:hAnsi="Arial" w:cs="Arial"/>
          <w:bCs/>
          <w:sz w:val="24"/>
          <w:szCs w:val="24"/>
        </w:rPr>
      </w:pPr>
      <w:r w:rsidRPr="00AC0082">
        <w:rPr>
          <w:rFonts w:ascii="Arial" w:hAnsi="Arial" w:cs="Arial"/>
          <w:bCs/>
          <w:noProof/>
          <w:sz w:val="24"/>
          <w:szCs w:val="24"/>
        </w:rPr>
        <w:lastRenderedPageBreak/>
        <w:drawing>
          <wp:inline distT="0" distB="0" distL="0" distR="0" wp14:anchorId="3A46EF91" wp14:editId="4E615276">
            <wp:extent cx="6972300" cy="4859020"/>
            <wp:effectExtent l="0" t="0" r="0" b="0"/>
            <wp:docPr id="30" name="Picture 30" descr="R:\2017\RC - MATT SLINGERLAND\WYDO\Chief\Kitchen Demo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2017\RC - MATT SLINGERLAND\WYDO\Chief\Kitchen Demo Pla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2300" cy="4859020"/>
                    </a:xfrm>
                    <a:prstGeom prst="rect">
                      <a:avLst/>
                    </a:prstGeom>
                    <a:noFill/>
                    <a:ln>
                      <a:noFill/>
                    </a:ln>
                  </pic:spPr>
                </pic:pic>
              </a:graphicData>
            </a:graphic>
          </wp:inline>
        </w:drawing>
      </w:r>
    </w:p>
    <w:p w14:paraId="776FA19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096D41B"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Remove the existing kitchen cabinets, counter tops, sink, faucet, and appliances.</w:t>
      </w:r>
    </w:p>
    <w:p w14:paraId="0553D6C5" w14:textId="77777777" w:rsidR="003D7853" w:rsidRDefault="003D7853" w:rsidP="002C669A">
      <w:pPr>
        <w:autoSpaceDE w:val="0"/>
        <w:autoSpaceDN w:val="0"/>
        <w:adjustRightInd w:val="0"/>
        <w:spacing w:after="0" w:line="240" w:lineRule="auto"/>
        <w:rPr>
          <w:rFonts w:ascii="Arial" w:hAnsi="Arial" w:cs="Arial"/>
          <w:bCs/>
          <w:sz w:val="24"/>
          <w:szCs w:val="24"/>
        </w:rPr>
      </w:pPr>
    </w:p>
    <w:p w14:paraId="7C62F790" w14:textId="77777777" w:rsidR="003D7853" w:rsidRDefault="003D785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Remove the existing cabinets, countertops, fixtures, and mirror.</w:t>
      </w:r>
    </w:p>
    <w:p w14:paraId="7BC051C2" w14:textId="77777777" w:rsidR="003D7853" w:rsidRPr="002C669A" w:rsidRDefault="003D785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Location: Powder Room</w:t>
      </w:r>
    </w:p>
    <w:p w14:paraId="1C0D88D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E46B82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Location to store unused appliances:</w:t>
      </w:r>
      <w:r w:rsidR="00AC2E39">
        <w:rPr>
          <w:rFonts w:ascii="Arial" w:hAnsi="Arial" w:cs="Arial"/>
          <w:bCs/>
          <w:sz w:val="24"/>
          <w:szCs w:val="24"/>
        </w:rPr>
        <w:t xml:space="preserve"> Put wall oven and refrigerator aside for owner.</w:t>
      </w:r>
    </w:p>
    <w:p w14:paraId="0A14990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33F4CA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Appliances to be put at curb:</w:t>
      </w:r>
      <w:r w:rsidR="00AC2E39">
        <w:rPr>
          <w:rFonts w:ascii="Arial" w:hAnsi="Arial" w:cs="Arial"/>
          <w:bCs/>
          <w:sz w:val="24"/>
          <w:szCs w:val="24"/>
        </w:rPr>
        <w:t xml:space="preserve"> Cooktop, dishwasher</w:t>
      </w:r>
      <w:r w:rsidR="00D46F91">
        <w:rPr>
          <w:rFonts w:ascii="Arial" w:hAnsi="Arial" w:cs="Arial"/>
          <w:bCs/>
          <w:sz w:val="24"/>
          <w:szCs w:val="24"/>
        </w:rPr>
        <w:t>, trash compactor</w:t>
      </w:r>
    </w:p>
    <w:p w14:paraId="3E6B80F9"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3D3FAB0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Remove the existing floor coverings to sub floor.</w:t>
      </w:r>
    </w:p>
    <w:p w14:paraId="4E91B5F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Sq. Ft.:</w:t>
      </w:r>
      <w:r w:rsidR="00AC2E39">
        <w:rPr>
          <w:rFonts w:ascii="Arial" w:hAnsi="Arial" w:cs="Arial"/>
          <w:bCs/>
          <w:sz w:val="24"/>
          <w:szCs w:val="24"/>
        </w:rPr>
        <w:t xml:space="preserve">  Approx. 1700</w:t>
      </w:r>
    </w:p>
    <w:p w14:paraId="46FF817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Location:</w:t>
      </w:r>
      <w:r w:rsidR="00C069E4">
        <w:rPr>
          <w:rFonts w:ascii="Arial" w:hAnsi="Arial" w:cs="Arial"/>
          <w:bCs/>
          <w:sz w:val="24"/>
          <w:szCs w:val="24"/>
        </w:rPr>
        <w:t xml:space="preserve"> Entire 1</w:t>
      </w:r>
      <w:r w:rsidR="00C069E4" w:rsidRPr="00C069E4">
        <w:rPr>
          <w:rFonts w:ascii="Arial" w:hAnsi="Arial" w:cs="Arial"/>
          <w:bCs/>
          <w:sz w:val="24"/>
          <w:szCs w:val="24"/>
          <w:vertAlign w:val="superscript"/>
        </w:rPr>
        <w:t>st</w:t>
      </w:r>
      <w:r w:rsidR="00C069E4">
        <w:rPr>
          <w:rFonts w:ascii="Arial" w:hAnsi="Arial" w:cs="Arial"/>
          <w:bCs/>
          <w:sz w:val="24"/>
          <w:szCs w:val="24"/>
        </w:rPr>
        <w:t xml:space="preserve"> Floor except for the front office</w:t>
      </w:r>
    </w:p>
    <w:p w14:paraId="5316111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09B5470"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Remove the existing electrical work</w:t>
      </w:r>
      <w:r w:rsidR="00C069E4">
        <w:rPr>
          <w:rFonts w:ascii="Arial" w:hAnsi="Arial" w:cs="Arial"/>
          <w:bCs/>
          <w:sz w:val="24"/>
          <w:szCs w:val="24"/>
        </w:rPr>
        <w:t xml:space="preserve"> as needed</w:t>
      </w:r>
      <w:r w:rsidRPr="002C669A">
        <w:rPr>
          <w:rFonts w:ascii="Arial" w:hAnsi="Arial" w:cs="Arial"/>
          <w:bCs/>
          <w:sz w:val="24"/>
          <w:szCs w:val="24"/>
        </w:rPr>
        <w:t>.</w:t>
      </w:r>
    </w:p>
    <w:p w14:paraId="32030A6E" w14:textId="77777777" w:rsidR="00D46F91" w:rsidRPr="002C669A" w:rsidRDefault="00D46F9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Including: Ceiling fan, track lighting, wall speaker unit, and 3 phone jacks</w:t>
      </w:r>
    </w:p>
    <w:p w14:paraId="39B3EB3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Location:</w:t>
      </w:r>
      <w:r w:rsidR="00C069E4">
        <w:rPr>
          <w:rFonts w:ascii="Arial" w:hAnsi="Arial" w:cs="Arial"/>
          <w:bCs/>
          <w:sz w:val="24"/>
          <w:szCs w:val="24"/>
        </w:rPr>
        <w:t xml:space="preserve"> Kitchen and Powder Room </w:t>
      </w:r>
    </w:p>
    <w:p w14:paraId="46535AD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6D1F83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Remove the existing plumbing as needed.</w:t>
      </w:r>
    </w:p>
    <w:p w14:paraId="402B988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Location:</w:t>
      </w:r>
      <w:r w:rsidR="00C069E4">
        <w:rPr>
          <w:rFonts w:ascii="Arial" w:hAnsi="Arial" w:cs="Arial"/>
          <w:bCs/>
          <w:sz w:val="24"/>
          <w:szCs w:val="24"/>
        </w:rPr>
        <w:t xml:space="preserve"> Kitchen and Powder Room</w:t>
      </w:r>
    </w:p>
    <w:p w14:paraId="6387C21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A2D0181" w14:textId="77777777" w:rsidR="003D7853" w:rsidRPr="003D7853" w:rsidRDefault="003D7853" w:rsidP="003D7853">
      <w:pPr>
        <w:autoSpaceDE w:val="0"/>
        <w:autoSpaceDN w:val="0"/>
        <w:adjustRightInd w:val="0"/>
        <w:spacing w:after="0" w:line="240" w:lineRule="auto"/>
        <w:rPr>
          <w:rFonts w:ascii="Arial" w:hAnsi="Arial" w:cs="Arial"/>
          <w:bCs/>
          <w:sz w:val="24"/>
          <w:szCs w:val="24"/>
        </w:rPr>
      </w:pPr>
      <w:r w:rsidRPr="003D7853">
        <w:rPr>
          <w:rFonts w:ascii="Arial" w:hAnsi="Arial" w:cs="Arial"/>
          <w:bCs/>
          <w:sz w:val="24"/>
          <w:szCs w:val="24"/>
        </w:rPr>
        <w:t>Remove the existing interior walls.</w:t>
      </w:r>
    </w:p>
    <w:p w14:paraId="5B9FB151" w14:textId="77777777" w:rsidR="003D7853" w:rsidRPr="003D7853" w:rsidRDefault="003D7853" w:rsidP="003D7853">
      <w:pPr>
        <w:autoSpaceDE w:val="0"/>
        <w:autoSpaceDN w:val="0"/>
        <w:adjustRightInd w:val="0"/>
        <w:spacing w:after="0" w:line="240" w:lineRule="auto"/>
        <w:rPr>
          <w:rFonts w:ascii="Arial" w:hAnsi="Arial" w:cs="Arial"/>
          <w:bCs/>
          <w:sz w:val="24"/>
          <w:szCs w:val="24"/>
        </w:rPr>
      </w:pPr>
      <w:r w:rsidRPr="003D7853">
        <w:rPr>
          <w:rFonts w:ascii="Arial" w:hAnsi="Arial" w:cs="Arial"/>
          <w:bCs/>
          <w:sz w:val="24"/>
          <w:szCs w:val="24"/>
        </w:rPr>
        <w:t>Lineal feet of wall:</w:t>
      </w:r>
      <w:r w:rsidR="00AC0082">
        <w:rPr>
          <w:rFonts w:ascii="Arial" w:hAnsi="Arial" w:cs="Arial"/>
          <w:bCs/>
          <w:sz w:val="24"/>
          <w:szCs w:val="24"/>
        </w:rPr>
        <w:t xml:space="preserve"> 6’</w:t>
      </w:r>
    </w:p>
    <w:p w14:paraId="18624925" w14:textId="77777777" w:rsidR="003D7853" w:rsidRPr="002C669A" w:rsidRDefault="003D7853" w:rsidP="003D7853">
      <w:pPr>
        <w:autoSpaceDE w:val="0"/>
        <w:autoSpaceDN w:val="0"/>
        <w:adjustRightInd w:val="0"/>
        <w:spacing w:after="0" w:line="240" w:lineRule="auto"/>
        <w:rPr>
          <w:rFonts w:ascii="Arial" w:hAnsi="Arial" w:cs="Arial"/>
          <w:bCs/>
          <w:sz w:val="24"/>
          <w:szCs w:val="24"/>
        </w:rPr>
      </w:pPr>
      <w:r w:rsidRPr="003D7853">
        <w:rPr>
          <w:rFonts w:ascii="Arial" w:hAnsi="Arial" w:cs="Arial"/>
          <w:bCs/>
          <w:sz w:val="24"/>
          <w:szCs w:val="24"/>
        </w:rPr>
        <w:t>Location:</w:t>
      </w:r>
      <w:r w:rsidR="00AC0082">
        <w:rPr>
          <w:rFonts w:ascii="Arial" w:hAnsi="Arial" w:cs="Arial"/>
          <w:bCs/>
          <w:sz w:val="24"/>
          <w:szCs w:val="24"/>
        </w:rPr>
        <w:t xml:space="preserve"> Kitchen</w:t>
      </w:r>
      <w:r w:rsidR="000915A4">
        <w:rPr>
          <w:rFonts w:ascii="Arial" w:hAnsi="Arial" w:cs="Arial"/>
          <w:bCs/>
          <w:sz w:val="24"/>
          <w:szCs w:val="24"/>
        </w:rPr>
        <w:t xml:space="preserve"> wall oven area</w:t>
      </w:r>
    </w:p>
    <w:p w14:paraId="0D9CC651" w14:textId="77777777" w:rsidR="003D7853" w:rsidRDefault="003D7853" w:rsidP="002C669A">
      <w:pPr>
        <w:autoSpaceDE w:val="0"/>
        <w:autoSpaceDN w:val="0"/>
        <w:adjustRightInd w:val="0"/>
        <w:spacing w:after="0" w:line="240" w:lineRule="auto"/>
        <w:rPr>
          <w:rFonts w:ascii="Arial" w:hAnsi="Arial" w:cs="Arial"/>
          <w:bCs/>
          <w:sz w:val="24"/>
          <w:szCs w:val="24"/>
        </w:rPr>
      </w:pPr>
    </w:p>
    <w:p w14:paraId="5270DBE7" w14:textId="77777777" w:rsidR="00AC0082" w:rsidRDefault="00AC0082" w:rsidP="002C669A">
      <w:pPr>
        <w:autoSpaceDE w:val="0"/>
        <w:autoSpaceDN w:val="0"/>
        <w:adjustRightInd w:val="0"/>
        <w:spacing w:after="0" w:line="240" w:lineRule="auto"/>
        <w:rPr>
          <w:rFonts w:ascii="Arial" w:hAnsi="Arial" w:cs="Arial"/>
          <w:bCs/>
          <w:sz w:val="24"/>
          <w:szCs w:val="24"/>
        </w:rPr>
      </w:pPr>
    </w:p>
    <w:p w14:paraId="4EB11BE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Remove the existing interior trim</w:t>
      </w:r>
      <w:r w:rsidR="00AC0082">
        <w:rPr>
          <w:rFonts w:ascii="Arial" w:hAnsi="Arial" w:cs="Arial"/>
          <w:bCs/>
          <w:sz w:val="24"/>
          <w:szCs w:val="24"/>
        </w:rPr>
        <w:t xml:space="preserve"> as needed for wall removal</w:t>
      </w:r>
      <w:r w:rsidRPr="002C669A">
        <w:rPr>
          <w:rFonts w:ascii="Arial" w:hAnsi="Arial" w:cs="Arial"/>
          <w:bCs/>
          <w:sz w:val="24"/>
          <w:szCs w:val="24"/>
        </w:rPr>
        <w:t>.</w:t>
      </w:r>
    </w:p>
    <w:p w14:paraId="7B87ADA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Location:</w:t>
      </w:r>
      <w:r w:rsidR="00AC0082">
        <w:rPr>
          <w:rFonts w:ascii="Arial" w:hAnsi="Arial" w:cs="Arial"/>
          <w:bCs/>
          <w:sz w:val="24"/>
          <w:szCs w:val="24"/>
        </w:rPr>
        <w:t xml:space="preserve"> Kitchen</w:t>
      </w:r>
    </w:p>
    <w:p w14:paraId="1F1EBA5D" w14:textId="77777777" w:rsidR="002C669A" w:rsidRDefault="002C669A" w:rsidP="002C669A">
      <w:pPr>
        <w:autoSpaceDE w:val="0"/>
        <w:autoSpaceDN w:val="0"/>
        <w:adjustRightInd w:val="0"/>
        <w:spacing w:after="0" w:line="240" w:lineRule="auto"/>
        <w:rPr>
          <w:rFonts w:ascii="Arial" w:hAnsi="Arial" w:cs="Arial"/>
          <w:bCs/>
          <w:sz w:val="24"/>
          <w:szCs w:val="24"/>
        </w:rPr>
      </w:pPr>
    </w:p>
    <w:p w14:paraId="78E046A4" w14:textId="77777777" w:rsidR="003D7853" w:rsidRPr="003D7853" w:rsidRDefault="003D7853" w:rsidP="003D7853">
      <w:pPr>
        <w:autoSpaceDE w:val="0"/>
        <w:autoSpaceDN w:val="0"/>
        <w:adjustRightInd w:val="0"/>
        <w:spacing w:after="0" w:line="240" w:lineRule="auto"/>
        <w:rPr>
          <w:rFonts w:ascii="Arial" w:hAnsi="Arial" w:cs="Arial"/>
          <w:bCs/>
          <w:sz w:val="24"/>
          <w:szCs w:val="24"/>
        </w:rPr>
      </w:pPr>
      <w:r w:rsidRPr="003D7853">
        <w:rPr>
          <w:rFonts w:ascii="Arial" w:hAnsi="Arial" w:cs="Arial"/>
          <w:bCs/>
          <w:sz w:val="24"/>
          <w:szCs w:val="24"/>
        </w:rPr>
        <w:t xml:space="preserve">Remove the existing kitchen </w:t>
      </w:r>
      <w:r w:rsidR="00AC0082">
        <w:rPr>
          <w:rFonts w:ascii="Arial" w:hAnsi="Arial" w:cs="Arial"/>
          <w:bCs/>
          <w:sz w:val="24"/>
          <w:szCs w:val="24"/>
        </w:rPr>
        <w:t xml:space="preserve">and Powder Room </w:t>
      </w:r>
      <w:r w:rsidRPr="003D7853">
        <w:rPr>
          <w:rFonts w:ascii="Arial" w:hAnsi="Arial" w:cs="Arial"/>
          <w:bCs/>
          <w:sz w:val="24"/>
          <w:szCs w:val="24"/>
        </w:rPr>
        <w:t xml:space="preserve">soffits. </w:t>
      </w:r>
      <w:r w:rsidR="00AC0082">
        <w:rPr>
          <w:rFonts w:ascii="Arial" w:hAnsi="Arial" w:cs="Arial"/>
          <w:bCs/>
          <w:sz w:val="24"/>
          <w:szCs w:val="24"/>
        </w:rPr>
        <w:t>(Soffit above refrigerator to remain in kitchen)</w:t>
      </w:r>
    </w:p>
    <w:p w14:paraId="4F02FF02" w14:textId="77777777" w:rsidR="003D7853" w:rsidRPr="003D7853" w:rsidRDefault="003D7853" w:rsidP="003D7853">
      <w:pPr>
        <w:autoSpaceDE w:val="0"/>
        <w:autoSpaceDN w:val="0"/>
        <w:adjustRightInd w:val="0"/>
        <w:spacing w:after="0" w:line="240" w:lineRule="auto"/>
        <w:rPr>
          <w:rFonts w:ascii="Arial" w:hAnsi="Arial" w:cs="Arial"/>
          <w:bCs/>
          <w:sz w:val="24"/>
          <w:szCs w:val="24"/>
        </w:rPr>
      </w:pPr>
      <w:r w:rsidRPr="003D7853">
        <w:rPr>
          <w:rFonts w:ascii="Arial" w:hAnsi="Arial" w:cs="Arial"/>
          <w:bCs/>
          <w:sz w:val="24"/>
          <w:szCs w:val="24"/>
        </w:rPr>
        <w:t>Lin. Ft.:</w:t>
      </w:r>
      <w:r w:rsidR="00AC0082">
        <w:rPr>
          <w:rFonts w:ascii="Arial" w:hAnsi="Arial" w:cs="Arial"/>
          <w:bCs/>
          <w:sz w:val="24"/>
          <w:szCs w:val="24"/>
        </w:rPr>
        <w:t xml:space="preserve"> Approx. 8’ in kitchen, and 10’ in powder room</w:t>
      </w:r>
    </w:p>
    <w:p w14:paraId="40FDCC43" w14:textId="6926EF94" w:rsidR="003D7853" w:rsidRDefault="003D7853" w:rsidP="003D7853">
      <w:pPr>
        <w:autoSpaceDE w:val="0"/>
        <w:autoSpaceDN w:val="0"/>
        <w:adjustRightInd w:val="0"/>
        <w:spacing w:after="0" w:line="240" w:lineRule="auto"/>
        <w:rPr>
          <w:rFonts w:ascii="Arial" w:hAnsi="Arial" w:cs="Arial"/>
          <w:bCs/>
          <w:sz w:val="24"/>
          <w:szCs w:val="24"/>
        </w:rPr>
      </w:pPr>
      <w:r w:rsidRPr="003D7853">
        <w:rPr>
          <w:rFonts w:ascii="Arial" w:hAnsi="Arial" w:cs="Arial"/>
          <w:bCs/>
          <w:sz w:val="24"/>
          <w:szCs w:val="24"/>
        </w:rPr>
        <w:t>Location:</w:t>
      </w:r>
      <w:r w:rsidR="00AC0082">
        <w:rPr>
          <w:rFonts w:ascii="Arial" w:hAnsi="Arial" w:cs="Arial"/>
          <w:bCs/>
          <w:sz w:val="24"/>
          <w:szCs w:val="24"/>
        </w:rPr>
        <w:t xml:space="preserve"> Kitchen and Powder Room</w:t>
      </w:r>
    </w:p>
    <w:p w14:paraId="15C1F1E9" w14:textId="22E8C8EB" w:rsidR="00126AB0" w:rsidRDefault="00126AB0" w:rsidP="003D7853">
      <w:pPr>
        <w:autoSpaceDE w:val="0"/>
        <w:autoSpaceDN w:val="0"/>
        <w:adjustRightInd w:val="0"/>
        <w:spacing w:after="0" w:line="240" w:lineRule="auto"/>
        <w:rPr>
          <w:rFonts w:ascii="Arial" w:hAnsi="Arial" w:cs="Arial"/>
          <w:bCs/>
          <w:sz w:val="24"/>
          <w:szCs w:val="24"/>
        </w:rPr>
      </w:pPr>
      <w:r>
        <w:rPr>
          <w:rFonts w:ascii="Arial" w:hAnsi="Arial" w:cs="Arial"/>
          <w:bCs/>
          <w:sz w:val="24"/>
          <w:szCs w:val="24"/>
        </w:rPr>
        <w:t>NOTE: Agreement is based on soffits having no mechanicals or other items needing to be removed. If obstacles are found when soffits are opened up a change order will be written for the additional costs.</w:t>
      </w:r>
    </w:p>
    <w:p w14:paraId="63920CB1" w14:textId="77777777" w:rsidR="003D7853" w:rsidRDefault="003D7853" w:rsidP="003D7853">
      <w:pPr>
        <w:autoSpaceDE w:val="0"/>
        <w:autoSpaceDN w:val="0"/>
        <w:adjustRightInd w:val="0"/>
        <w:spacing w:after="0" w:line="240" w:lineRule="auto"/>
        <w:rPr>
          <w:rFonts w:ascii="Arial" w:hAnsi="Arial" w:cs="Arial"/>
          <w:bCs/>
          <w:sz w:val="24"/>
          <w:szCs w:val="24"/>
        </w:rPr>
      </w:pPr>
    </w:p>
    <w:p w14:paraId="74FDC0C8" w14:textId="77777777" w:rsidR="00074431" w:rsidRDefault="00074431" w:rsidP="003D7853">
      <w:pPr>
        <w:autoSpaceDE w:val="0"/>
        <w:autoSpaceDN w:val="0"/>
        <w:adjustRightInd w:val="0"/>
        <w:spacing w:after="0" w:line="240" w:lineRule="auto"/>
        <w:rPr>
          <w:rFonts w:ascii="Arial" w:hAnsi="Arial" w:cs="Arial"/>
          <w:bCs/>
          <w:sz w:val="24"/>
          <w:szCs w:val="24"/>
        </w:rPr>
      </w:pPr>
      <w:r>
        <w:rPr>
          <w:rFonts w:ascii="Arial" w:hAnsi="Arial" w:cs="Arial"/>
          <w:bCs/>
          <w:sz w:val="24"/>
          <w:szCs w:val="24"/>
        </w:rPr>
        <w:t>Remove Wall Paper.</w:t>
      </w:r>
    </w:p>
    <w:p w14:paraId="45D9BABB" w14:textId="77777777" w:rsidR="00074431" w:rsidRDefault="00074431" w:rsidP="003D7853">
      <w:pPr>
        <w:autoSpaceDE w:val="0"/>
        <w:autoSpaceDN w:val="0"/>
        <w:adjustRightInd w:val="0"/>
        <w:spacing w:after="0" w:line="240" w:lineRule="auto"/>
        <w:rPr>
          <w:rFonts w:ascii="Arial" w:hAnsi="Arial" w:cs="Arial"/>
          <w:bCs/>
          <w:sz w:val="24"/>
          <w:szCs w:val="24"/>
        </w:rPr>
      </w:pPr>
      <w:r>
        <w:rPr>
          <w:rFonts w:ascii="Arial" w:hAnsi="Arial" w:cs="Arial"/>
          <w:bCs/>
          <w:sz w:val="24"/>
          <w:szCs w:val="24"/>
        </w:rPr>
        <w:t>Location: Powder Room</w:t>
      </w:r>
    </w:p>
    <w:p w14:paraId="4CDD7E5C" w14:textId="77777777" w:rsidR="00074431" w:rsidRDefault="00074431" w:rsidP="003D7853">
      <w:pPr>
        <w:autoSpaceDE w:val="0"/>
        <w:autoSpaceDN w:val="0"/>
        <w:adjustRightInd w:val="0"/>
        <w:spacing w:after="0" w:line="240" w:lineRule="auto"/>
        <w:rPr>
          <w:rFonts w:ascii="Arial" w:hAnsi="Arial" w:cs="Arial"/>
          <w:bCs/>
          <w:sz w:val="24"/>
          <w:szCs w:val="24"/>
        </w:rPr>
      </w:pPr>
    </w:p>
    <w:p w14:paraId="684574DF" w14:textId="77777777" w:rsidR="008F4F97" w:rsidRPr="008F4F97" w:rsidRDefault="008F4F97" w:rsidP="008F4F97">
      <w:pPr>
        <w:autoSpaceDE w:val="0"/>
        <w:autoSpaceDN w:val="0"/>
        <w:adjustRightInd w:val="0"/>
        <w:spacing w:after="0" w:line="240" w:lineRule="auto"/>
        <w:rPr>
          <w:rFonts w:ascii="Arial" w:hAnsi="Arial" w:cs="Arial"/>
          <w:b/>
          <w:bCs/>
          <w:sz w:val="24"/>
          <w:szCs w:val="24"/>
          <w:u w:val="single"/>
        </w:rPr>
      </w:pPr>
      <w:r w:rsidRPr="008F4F97">
        <w:rPr>
          <w:rFonts w:ascii="Arial" w:hAnsi="Arial" w:cs="Arial"/>
          <w:b/>
          <w:bCs/>
          <w:sz w:val="24"/>
          <w:szCs w:val="24"/>
          <w:u w:val="single"/>
        </w:rPr>
        <w:t>WALL FRAMING</w:t>
      </w:r>
    </w:p>
    <w:p w14:paraId="4BA18CF7" w14:textId="77777777" w:rsidR="008F4F97" w:rsidRPr="00422FE1" w:rsidRDefault="008F4F97" w:rsidP="008F4F97">
      <w:pPr>
        <w:autoSpaceDE w:val="0"/>
        <w:autoSpaceDN w:val="0"/>
        <w:adjustRightInd w:val="0"/>
        <w:spacing w:after="0" w:line="240" w:lineRule="auto"/>
        <w:rPr>
          <w:rFonts w:ascii="Arial" w:hAnsi="Arial" w:cs="Arial"/>
          <w:bCs/>
          <w:sz w:val="24"/>
          <w:szCs w:val="24"/>
        </w:rPr>
      </w:pPr>
    </w:p>
    <w:p w14:paraId="0FA9C689" w14:textId="77777777" w:rsidR="008F4F97" w:rsidRDefault="008F4F97" w:rsidP="008F4F97">
      <w:pPr>
        <w:autoSpaceDE w:val="0"/>
        <w:autoSpaceDN w:val="0"/>
        <w:adjustRightInd w:val="0"/>
        <w:spacing w:after="0" w:line="240" w:lineRule="auto"/>
        <w:rPr>
          <w:rFonts w:ascii="Arial" w:hAnsi="Arial" w:cs="Arial"/>
          <w:bCs/>
          <w:sz w:val="24"/>
          <w:szCs w:val="24"/>
        </w:rPr>
      </w:pPr>
      <w:r w:rsidRPr="00422FE1">
        <w:rPr>
          <w:rFonts w:ascii="Arial" w:hAnsi="Arial" w:cs="Arial"/>
          <w:bCs/>
          <w:sz w:val="24"/>
          <w:szCs w:val="24"/>
        </w:rPr>
        <w:t>We will furnish and install 2x4 interior wall at 16” on center per the new plans</w:t>
      </w:r>
      <w:r w:rsidR="00422FE1">
        <w:rPr>
          <w:rFonts w:ascii="Arial" w:hAnsi="Arial" w:cs="Arial"/>
          <w:bCs/>
          <w:sz w:val="24"/>
          <w:szCs w:val="24"/>
        </w:rPr>
        <w:t xml:space="preserve"> as needed</w:t>
      </w:r>
      <w:r w:rsidRPr="00422FE1">
        <w:rPr>
          <w:rFonts w:ascii="Arial" w:hAnsi="Arial" w:cs="Arial"/>
          <w:bCs/>
          <w:sz w:val="24"/>
          <w:szCs w:val="24"/>
        </w:rPr>
        <w:t>.</w:t>
      </w:r>
    </w:p>
    <w:p w14:paraId="7F323156" w14:textId="77777777" w:rsidR="00422FE1" w:rsidRDefault="00422FE1" w:rsidP="008F4F97">
      <w:pPr>
        <w:autoSpaceDE w:val="0"/>
        <w:autoSpaceDN w:val="0"/>
        <w:adjustRightInd w:val="0"/>
        <w:spacing w:after="0" w:line="240" w:lineRule="auto"/>
        <w:rPr>
          <w:rFonts w:ascii="Arial" w:hAnsi="Arial" w:cs="Arial"/>
          <w:bCs/>
          <w:sz w:val="24"/>
          <w:szCs w:val="24"/>
        </w:rPr>
      </w:pPr>
    </w:p>
    <w:p w14:paraId="439B9997" w14:textId="77777777" w:rsidR="00422FE1" w:rsidRPr="00422FE1" w:rsidRDefault="00422FE1" w:rsidP="008F4F97">
      <w:pPr>
        <w:autoSpaceDE w:val="0"/>
        <w:autoSpaceDN w:val="0"/>
        <w:adjustRightInd w:val="0"/>
        <w:spacing w:after="0" w:line="240" w:lineRule="auto"/>
        <w:rPr>
          <w:rFonts w:ascii="Arial" w:hAnsi="Arial" w:cs="Arial"/>
          <w:bCs/>
          <w:sz w:val="24"/>
          <w:szCs w:val="24"/>
        </w:rPr>
      </w:pPr>
      <w:r>
        <w:rPr>
          <w:rFonts w:ascii="Arial" w:hAnsi="Arial" w:cs="Arial"/>
          <w:bCs/>
          <w:sz w:val="24"/>
          <w:szCs w:val="24"/>
        </w:rPr>
        <w:t>Locations: Where wall around double wall oven is removed and above refrigerator to shrink the size of the opening where the cabinet over the fridge currently is.</w:t>
      </w:r>
    </w:p>
    <w:p w14:paraId="43601EAE" w14:textId="77777777" w:rsidR="008F4F97" w:rsidRPr="00422FE1" w:rsidRDefault="008F4F97" w:rsidP="008F4F97">
      <w:pPr>
        <w:autoSpaceDE w:val="0"/>
        <w:autoSpaceDN w:val="0"/>
        <w:adjustRightInd w:val="0"/>
        <w:spacing w:after="0" w:line="240" w:lineRule="auto"/>
        <w:rPr>
          <w:rFonts w:ascii="Arial" w:hAnsi="Arial" w:cs="Arial"/>
          <w:bCs/>
          <w:sz w:val="24"/>
          <w:szCs w:val="24"/>
        </w:rPr>
      </w:pPr>
    </w:p>
    <w:p w14:paraId="5985D778" w14:textId="77777777" w:rsidR="00422FE1" w:rsidRDefault="008F4F97" w:rsidP="008F4F97">
      <w:pPr>
        <w:autoSpaceDE w:val="0"/>
        <w:autoSpaceDN w:val="0"/>
        <w:adjustRightInd w:val="0"/>
        <w:spacing w:after="0" w:line="240" w:lineRule="auto"/>
        <w:rPr>
          <w:rFonts w:ascii="Arial" w:hAnsi="Arial" w:cs="Arial"/>
          <w:bCs/>
          <w:sz w:val="24"/>
          <w:szCs w:val="24"/>
        </w:rPr>
      </w:pPr>
      <w:r w:rsidRPr="00422FE1">
        <w:rPr>
          <w:rFonts w:ascii="Arial" w:hAnsi="Arial" w:cs="Arial"/>
          <w:bCs/>
          <w:sz w:val="24"/>
          <w:szCs w:val="24"/>
        </w:rPr>
        <w:t xml:space="preserve">When new framing is attached to an existing structure, it is not always possible to provide an even transition between the old and new. All structures settle over time and are often no longer level or plumb. Every effort will be made to make the transitions as smooth and unnoticeable as possible. This may entail adjusting the new framing to be out of plumb or level to match to the existing. </w:t>
      </w:r>
    </w:p>
    <w:p w14:paraId="7EA803C3" w14:textId="77777777" w:rsidR="00422FE1" w:rsidRDefault="00422FE1" w:rsidP="008F4F97">
      <w:pPr>
        <w:autoSpaceDE w:val="0"/>
        <w:autoSpaceDN w:val="0"/>
        <w:adjustRightInd w:val="0"/>
        <w:spacing w:after="0" w:line="240" w:lineRule="auto"/>
        <w:rPr>
          <w:rFonts w:ascii="Arial" w:hAnsi="Arial" w:cs="Arial"/>
          <w:bCs/>
          <w:sz w:val="24"/>
          <w:szCs w:val="24"/>
        </w:rPr>
      </w:pPr>
    </w:p>
    <w:p w14:paraId="0EA542A2" w14:textId="77777777" w:rsidR="002C669A" w:rsidRPr="00422FE1" w:rsidRDefault="002C669A" w:rsidP="008F4F97">
      <w:pPr>
        <w:autoSpaceDE w:val="0"/>
        <w:autoSpaceDN w:val="0"/>
        <w:adjustRightInd w:val="0"/>
        <w:spacing w:after="0" w:line="240" w:lineRule="auto"/>
        <w:rPr>
          <w:rFonts w:ascii="Arial" w:hAnsi="Arial" w:cs="Arial"/>
          <w:bCs/>
          <w:sz w:val="24"/>
          <w:szCs w:val="24"/>
        </w:rPr>
      </w:pPr>
      <w:r w:rsidRPr="00422FE1">
        <w:rPr>
          <w:rFonts w:ascii="Arial" w:hAnsi="Arial" w:cs="Arial"/>
          <w:b/>
          <w:bCs/>
          <w:sz w:val="24"/>
          <w:szCs w:val="24"/>
          <w:u w:val="single"/>
        </w:rPr>
        <w:t>WASTE REMOVAL</w:t>
      </w:r>
    </w:p>
    <w:p w14:paraId="74F9FED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35B17A1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We will remove the construction debris from the job site by placing a dumpster on the property. </w:t>
      </w:r>
    </w:p>
    <w:p w14:paraId="74A54FA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NOTE: Please do not place personal refuse in the dumpster or allow others to without first consulting the project manager. Please notify your project manager as soon as possible if you see any unauthorized use of the container.</w:t>
      </w:r>
    </w:p>
    <w:p w14:paraId="04EE3D6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2B52EDE" w14:textId="77777777" w:rsidR="002C669A" w:rsidRDefault="00AC0082"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Dumpster Location: Driveway</w:t>
      </w:r>
    </w:p>
    <w:p w14:paraId="3BD3CDD2" w14:textId="77777777" w:rsidR="00AC0082" w:rsidRPr="002C669A" w:rsidRDefault="00AC0082" w:rsidP="002C669A">
      <w:pPr>
        <w:autoSpaceDE w:val="0"/>
        <w:autoSpaceDN w:val="0"/>
        <w:adjustRightInd w:val="0"/>
        <w:spacing w:after="0" w:line="240" w:lineRule="auto"/>
        <w:rPr>
          <w:rFonts w:ascii="Arial" w:hAnsi="Arial" w:cs="Arial"/>
          <w:bCs/>
          <w:sz w:val="24"/>
          <w:szCs w:val="24"/>
        </w:rPr>
      </w:pPr>
    </w:p>
    <w:p w14:paraId="478BBC9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NOTE: Many municipalities have restrictions and/or fees associated with placing dumpsters in the street. In some municipalities, the placement of refuse containers in the street is prohibited.</w:t>
      </w:r>
    </w:p>
    <w:p w14:paraId="56CEDBC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8D127FF" w14:textId="77777777" w:rsidR="002C669A" w:rsidRPr="00AC0082" w:rsidRDefault="002C669A" w:rsidP="002C669A">
      <w:pPr>
        <w:autoSpaceDE w:val="0"/>
        <w:autoSpaceDN w:val="0"/>
        <w:adjustRightInd w:val="0"/>
        <w:spacing w:after="0" w:line="240" w:lineRule="auto"/>
        <w:rPr>
          <w:rFonts w:ascii="Arial" w:hAnsi="Arial" w:cs="Arial"/>
          <w:b/>
          <w:bCs/>
          <w:sz w:val="24"/>
          <w:szCs w:val="24"/>
          <w:u w:val="single"/>
        </w:rPr>
      </w:pPr>
      <w:r w:rsidRPr="00AC0082">
        <w:rPr>
          <w:rFonts w:ascii="Arial" w:hAnsi="Arial" w:cs="Arial"/>
          <w:b/>
          <w:bCs/>
          <w:sz w:val="24"/>
          <w:szCs w:val="24"/>
          <w:u w:val="single"/>
        </w:rPr>
        <w:t>ELECTRIC PANEL</w:t>
      </w:r>
    </w:p>
    <w:p w14:paraId="6AF833E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EEC360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The existing electrical panel will remain.</w:t>
      </w:r>
    </w:p>
    <w:p w14:paraId="56E28AC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BF2F06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1FC64E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The existing electric panel appears to be adequate for the additional electrical requirements of the project. However, the final calculations will be performed by a licensed electrician when the electrical work begins. If at that time it is determined there is a insufficiency with the capacity or condition of the existing service, we will quote a price in the form of a change order for the additional work required to upgrade the panel as needed.</w:t>
      </w:r>
    </w:p>
    <w:p w14:paraId="0AB8879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436FEED" w14:textId="77777777" w:rsidR="002C669A" w:rsidRPr="00AC0082" w:rsidRDefault="002C669A" w:rsidP="002C669A">
      <w:pPr>
        <w:autoSpaceDE w:val="0"/>
        <w:autoSpaceDN w:val="0"/>
        <w:adjustRightInd w:val="0"/>
        <w:spacing w:after="0" w:line="240" w:lineRule="auto"/>
        <w:rPr>
          <w:rFonts w:ascii="Arial" w:hAnsi="Arial" w:cs="Arial"/>
          <w:b/>
          <w:bCs/>
          <w:sz w:val="24"/>
          <w:szCs w:val="24"/>
          <w:u w:val="single"/>
        </w:rPr>
      </w:pPr>
      <w:r w:rsidRPr="00AC0082">
        <w:rPr>
          <w:rFonts w:ascii="Arial" w:hAnsi="Arial" w:cs="Arial"/>
          <w:b/>
          <w:bCs/>
          <w:sz w:val="24"/>
          <w:szCs w:val="24"/>
          <w:u w:val="single"/>
        </w:rPr>
        <w:t xml:space="preserve">ELECTRIC </w:t>
      </w:r>
    </w:p>
    <w:p w14:paraId="2CDEBE17" w14:textId="77777777" w:rsidR="002C669A" w:rsidRDefault="002C669A" w:rsidP="002C669A">
      <w:pPr>
        <w:autoSpaceDE w:val="0"/>
        <w:autoSpaceDN w:val="0"/>
        <w:adjustRightInd w:val="0"/>
        <w:spacing w:after="0" w:line="240" w:lineRule="auto"/>
        <w:rPr>
          <w:rFonts w:ascii="Arial" w:hAnsi="Arial" w:cs="Arial"/>
          <w:bCs/>
          <w:sz w:val="24"/>
          <w:szCs w:val="24"/>
        </w:rPr>
      </w:pPr>
    </w:p>
    <w:p w14:paraId="782F32B9" w14:textId="77777777" w:rsidR="00B85C58" w:rsidRDefault="00B85C58" w:rsidP="002C669A">
      <w:pPr>
        <w:autoSpaceDE w:val="0"/>
        <w:autoSpaceDN w:val="0"/>
        <w:adjustRightInd w:val="0"/>
        <w:spacing w:after="0" w:line="240" w:lineRule="auto"/>
        <w:rPr>
          <w:rFonts w:ascii="Arial" w:hAnsi="Arial" w:cs="Arial"/>
          <w:bCs/>
          <w:sz w:val="24"/>
          <w:szCs w:val="24"/>
        </w:rPr>
      </w:pPr>
      <w:r w:rsidRPr="00B85C58">
        <w:rPr>
          <w:rFonts w:ascii="Arial" w:hAnsi="Arial" w:cs="Arial"/>
          <w:bCs/>
          <w:noProof/>
          <w:sz w:val="24"/>
          <w:szCs w:val="24"/>
        </w:rPr>
        <w:lastRenderedPageBreak/>
        <w:drawing>
          <wp:inline distT="0" distB="0" distL="0" distR="0" wp14:anchorId="06A548F8" wp14:editId="0DED0C3E">
            <wp:extent cx="3829050" cy="5430599"/>
            <wp:effectExtent l="0" t="0" r="0" b="0"/>
            <wp:docPr id="311" name="Picture 311" descr="R:\2017\RC - MATT SLINGERLAND\WYDO\Chief\Powder Room Electrical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2017\RC - MATT SLINGERLAND\WYDO\Chief\Powder Room Electrical Plan.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45223" t="25288" r="20478" b="7010"/>
                    <a:stretch/>
                  </pic:blipFill>
                  <pic:spPr bwMode="auto">
                    <a:xfrm>
                      <a:off x="0" y="0"/>
                      <a:ext cx="3832257" cy="5435148"/>
                    </a:xfrm>
                    <a:prstGeom prst="rect">
                      <a:avLst/>
                    </a:prstGeom>
                    <a:noFill/>
                    <a:ln>
                      <a:noFill/>
                    </a:ln>
                    <a:extLst>
                      <a:ext uri="{53640926-AAD7-44D8-BBD7-CCE9431645EC}">
                        <a14:shadowObscured xmlns:a14="http://schemas.microsoft.com/office/drawing/2010/main"/>
                      </a:ext>
                    </a:extLst>
                  </pic:spPr>
                </pic:pic>
              </a:graphicData>
            </a:graphic>
          </wp:inline>
        </w:drawing>
      </w:r>
    </w:p>
    <w:p w14:paraId="45B9D027" w14:textId="77777777" w:rsidR="00D3294C" w:rsidRPr="002C669A" w:rsidRDefault="00D3294C" w:rsidP="002C669A">
      <w:pPr>
        <w:autoSpaceDE w:val="0"/>
        <w:autoSpaceDN w:val="0"/>
        <w:adjustRightInd w:val="0"/>
        <w:spacing w:after="0" w:line="240" w:lineRule="auto"/>
        <w:rPr>
          <w:rFonts w:ascii="Arial" w:hAnsi="Arial" w:cs="Arial"/>
          <w:bCs/>
          <w:sz w:val="24"/>
          <w:szCs w:val="24"/>
        </w:rPr>
      </w:pPr>
      <w:r w:rsidRPr="00D3294C">
        <w:rPr>
          <w:rFonts w:ascii="Arial" w:hAnsi="Arial" w:cs="Arial"/>
          <w:bCs/>
          <w:noProof/>
          <w:sz w:val="24"/>
          <w:szCs w:val="24"/>
        </w:rPr>
        <w:lastRenderedPageBreak/>
        <w:drawing>
          <wp:inline distT="0" distB="0" distL="0" distR="0" wp14:anchorId="59FB5833" wp14:editId="1A7386C7">
            <wp:extent cx="9078334" cy="6555058"/>
            <wp:effectExtent l="4445" t="0" r="0" b="0"/>
            <wp:docPr id="312" name="Picture 312" descr="R:\2017\RC - MATT SLINGERLAND\WYDO\Chief\Electrical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2017\RC - MATT SLINGERLAND\WYDO\Chief\Electrical Plan.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22101" t="21678" r="9975" b="10064"/>
                    <a:stretch/>
                  </pic:blipFill>
                  <pic:spPr bwMode="auto">
                    <a:xfrm rot="16200000">
                      <a:off x="0" y="0"/>
                      <a:ext cx="9125447" cy="6589076"/>
                    </a:xfrm>
                    <a:prstGeom prst="rect">
                      <a:avLst/>
                    </a:prstGeom>
                    <a:noFill/>
                    <a:ln>
                      <a:noFill/>
                    </a:ln>
                    <a:extLst>
                      <a:ext uri="{53640926-AAD7-44D8-BBD7-CCE9431645EC}">
                        <a14:shadowObscured xmlns:a14="http://schemas.microsoft.com/office/drawing/2010/main"/>
                      </a:ext>
                    </a:extLst>
                  </pic:spPr>
                </pic:pic>
              </a:graphicData>
            </a:graphic>
          </wp:inline>
        </w:drawing>
      </w:r>
    </w:p>
    <w:p w14:paraId="0473463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lastRenderedPageBreak/>
        <w:t xml:space="preserve"> </w:t>
      </w:r>
      <w:r w:rsidR="00D3294C" w:rsidRPr="00D3294C">
        <w:rPr>
          <w:rFonts w:ascii="Arial" w:hAnsi="Arial" w:cs="Arial"/>
          <w:bCs/>
          <w:noProof/>
          <w:sz w:val="24"/>
          <w:szCs w:val="24"/>
        </w:rPr>
        <w:drawing>
          <wp:inline distT="0" distB="0" distL="0" distR="0" wp14:anchorId="5D06497F" wp14:editId="553E78BC">
            <wp:extent cx="6981825" cy="4104640"/>
            <wp:effectExtent l="0" t="0" r="9525" b="0"/>
            <wp:docPr id="313" name="Picture 313" descr="R:\2017\RC - MATT SLINGERLAND\WYDO\Chief\Electrical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2017\RC - MATT SLINGERLAND\WYDO\Chief\Electrical Plan.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4371" t="17112" r="52638" b="47712"/>
                    <a:stretch/>
                  </pic:blipFill>
                  <pic:spPr bwMode="auto">
                    <a:xfrm>
                      <a:off x="0" y="0"/>
                      <a:ext cx="6995747" cy="4112825"/>
                    </a:xfrm>
                    <a:prstGeom prst="rect">
                      <a:avLst/>
                    </a:prstGeom>
                    <a:noFill/>
                    <a:ln>
                      <a:noFill/>
                    </a:ln>
                    <a:extLst>
                      <a:ext uri="{53640926-AAD7-44D8-BBD7-CCE9431645EC}">
                        <a14:shadowObscured xmlns:a14="http://schemas.microsoft.com/office/drawing/2010/main"/>
                      </a:ext>
                    </a:extLst>
                  </pic:spPr>
                </pic:pic>
              </a:graphicData>
            </a:graphic>
          </wp:inline>
        </w:drawing>
      </w:r>
      <w:r w:rsidRPr="002C669A">
        <w:rPr>
          <w:rFonts w:ascii="Arial" w:hAnsi="Arial" w:cs="Arial"/>
          <w:bCs/>
          <w:sz w:val="24"/>
          <w:szCs w:val="24"/>
        </w:rPr>
        <w:t>If aluminum wiring is discovered in the work area, a new circuit must be installed to the electrical panel. An additional cost will be presented to you in the form of a written change order before this work is addressed.</w:t>
      </w:r>
    </w:p>
    <w:p w14:paraId="5559112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4F4045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install the following electric devices and fixtures:</w:t>
      </w:r>
    </w:p>
    <w:p w14:paraId="3056A0F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66B1D0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              OUTLETS</w:t>
      </w:r>
    </w:p>
    <w:p w14:paraId="56442B9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04A2318" w14:textId="77777777" w:rsidR="002C669A" w:rsidRPr="002C669A" w:rsidRDefault="00F3720D"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15  Linear Feet of Plugmold Receptacles Under Wall Cabinets</w:t>
      </w:r>
      <w:r w:rsidR="002527A0">
        <w:rPr>
          <w:rFonts w:ascii="Arial" w:hAnsi="Arial" w:cs="Arial"/>
          <w:bCs/>
          <w:sz w:val="24"/>
          <w:szCs w:val="24"/>
        </w:rPr>
        <w:t xml:space="preserve"> to replace existing outlets</w:t>
      </w:r>
    </w:p>
    <w:p w14:paraId="07310944" w14:textId="77777777" w:rsidR="002C669A" w:rsidRDefault="004353EC"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2   Island </w:t>
      </w:r>
      <w:r w:rsidR="002C669A" w:rsidRPr="002C669A">
        <w:rPr>
          <w:rFonts w:ascii="Arial" w:hAnsi="Arial" w:cs="Arial"/>
          <w:bCs/>
          <w:sz w:val="24"/>
          <w:szCs w:val="24"/>
        </w:rPr>
        <w:t>Outlets</w:t>
      </w:r>
    </w:p>
    <w:p w14:paraId="7F3D3C5B" w14:textId="77777777" w:rsidR="002527A0" w:rsidRDefault="002527A0"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    Replace duplex wall receptacle for color or age</w:t>
      </w:r>
      <w:r w:rsidR="009E42D0">
        <w:rPr>
          <w:rFonts w:ascii="Arial" w:hAnsi="Arial" w:cs="Arial"/>
          <w:bCs/>
          <w:sz w:val="24"/>
          <w:szCs w:val="24"/>
        </w:rPr>
        <w:t xml:space="preserve"> by dining area</w:t>
      </w:r>
    </w:p>
    <w:p w14:paraId="6B417A46" w14:textId="77777777" w:rsidR="00B85C58" w:rsidRPr="002C669A" w:rsidRDefault="00B85C58"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    Replace GFCI in Powder Room due to color or age</w:t>
      </w:r>
    </w:p>
    <w:p w14:paraId="49FCBC2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7FCAED3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             SWITCHES </w:t>
      </w:r>
    </w:p>
    <w:p w14:paraId="26FB815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99ECF17" w14:textId="50438111" w:rsidR="002C669A" w:rsidRPr="002C669A" w:rsidRDefault="002527A0"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14</w:t>
      </w:r>
      <w:r w:rsidR="00B85C58">
        <w:rPr>
          <w:rFonts w:ascii="Arial" w:hAnsi="Arial" w:cs="Arial"/>
          <w:bCs/>
          <w:sz w:val="24"/>
          <w:szCs w:val="24"/>
        </w:rPr>
        <w:t xml:space="preserve">  </w:t>
      </w:r>
      <w:r w:rsidR="002C669A" w:rsidRPr="002C669A">
        <w:rPr>
          <w:rFonts w:ascii="Arial" w:hAnsi="Arial" w:cs="Arial"/>
          <w:bCs/>
          <w:sz w:val="24"/>
          <w:szCs w:val="24"/>
        </w:rPr>
        <w:t xml:space="preserve"> Switches will be installed</w:t>
      </w:r>
      <w:r w:rsidR="00B85C58">
        <w:rPr>
          <w:rFonts w:ascii="Arial" w:hAnsi="Arial" w:cs="Arial"/>
          <w:bCs/>
          <w:sz w:val="24"/>
          <w:szCs w:val="24"/>
        </w:rPr>
        <w:t xml:space="preserve"> to replace existing </w:t>
      </w:r>
      <w:r>
        <w:rPr>
          <w:rFonts w:ascii="Arial" w:hAnsi="Arial" w:cs="Arial"/>
          <w:bCs/>
          <w:sz w:val="24"/>
          <w:szCs w:val="24"/>
        </w:rPr>
        <w:t>switches</w:t>
      </w:r>
      <w:r w:rsidR="00B85C58">
        <w:rPr>
          <w:rFonts w:ascii="Arial" w:hAnsi="Arial" w:cs="Arial"/>
          <w:bCs/>
          <w:sz w:val="24"/>
          <w:szCs w:val="24"/>
        </w:rPr>
        <w:t>, and will be used to control the recess and pendant lights</w:t>
      </w:r>
      <w:r w:rsidR="001E7352">
        <w:rPr>
          <w:rFonts w:ascii="Arial" w:hAnsi="Arial" w:cs="Arial"/>
          <w:bCs/>
          <w:sz w:val="24"/>
          <w:szCs w:val="24"/>
        </w:rPr>
        <w:t xml:space="preserve">. Included </w:t>
      </w:r>
      <w:r>
        <w:rPr>
          <w:rFonts w:ascii="Arial" w:hAnsi="Arial" w:cs="Arial"/>
          <w:bCs/>
          <w:sz w:val="24"/>
          <w:szCs w:val="24"/>
        </w:rPr>
        <w:t>in that count will be 4 dimmer switches</w:t>
      </w:r>
      <w:r w:rsidR="00D3294C">
        <w:rPr>
          <w:rFonts w:ascii="Arial" w:hAnsi="Arial" w:cs="Arial"/>
          <w:bCs/>
          <w:sz w:val="24"/>
          <w:szCs w:val="24"/>
        </w:rPr>
        <w:t xml:space="preserve"> (Recess light placement and switch location to be determined)</w:t>
      </w:r>
    </w:p>
    <w:p w14:paraId="7C7B53F5" w14:textId="77777777" w:rsidR="002C669A" w:rsidRDefault="002527A0"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   L.E.D.  dimmer switch for Under Cabinet Lightin</w:t>
      </w:r>
      <w:r w:rsidR="00B85C58">
        <w:rPr>
          <w:rFonts w:ascii="Arial" w:hAnsi="Arial" w:cs="Arial"/>
          <w:bCs/>
          <w:sz w:val="24"/>
          <w:szCs w:val="24"/>
        </w:rPr>
        <w:t>g</w:t>
      </w:r>
    </w:p>
    <w:p w14:paraId="2250DD76" w14:textId="77777777" w:rsidR="00B85C58" w:rsidRDefault="00B85C58"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   Switch for pantry closet</w:t>
      </w:r>
    </w:p>
    <w:p w14:paraId="134CAA4C" w14:textId="77777777" w:rsidR="00B85C58" w:rsidRDefault="00B85C58"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   Switch for chandelier light</w:t>
      </w:r>
    </w:p>
    <w:p w14:paraId="7F2DE273" w14:textId="77777777" w:rsidR="00B85C58" w:rsidRDefault="00B85C58"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2   Replace 2 switches in the Powder Room due to color or age</w:t>
      </w:r>
    </w:p>
    <w:p w14:paraId="1E554280" w14:textId="77777777" w:rsidR="002527A0" w:rsidRPr="002C669A" w:rsidRDefault="002527A0" w:rsidP="002C669A">
      <w:pPr>
        <w:autoSpaceDE w:val="0"/>
        <w:autoSpaceDN w:val="0"/>
        <w:adjustRightInd w:val="0"/>
        <w:spacing w:after="0" w:line="240" w:lineRule="auto"/>
        <w:rPr>
          <w:rFonts w:ascii="Arial" w:hAnsi="Arial" w:cs="Arial"/>
          <w:bCs/>
          <w:sz w:val="24"/>
          <w:szCs w:val="24"/>
        </w:rPr>
      </w:pPr>
    </w:p>
    <w:p w14:paraId="47E4F18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3513B23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          LIGHTING</w:t>
      </w:r>
    </w:p>
    <w:p w14:paraId="4FA9F6A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66911E1" w14:textId="77777777" w:rsidR="002C669A" w:rsidRPr="002C669A" w:rsidRDefault="00AC3015"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  3</w:t>
      </w:r>
      <w:r w:rsidR="002C669A" w:rsidRPr="002C669A">
        <w:rPr>
          <w:rFonts w:ascii="Arial" w:hAnsi="Arial" w:cs="Arial"/>
          <w:bCs/>
          <w:sz w:val="24"/>
          <w:szCs w:val="24"/>
        </w:rPr>
        <w:t xml:space="preserve">   Pendant Light Boxes--Fixtures by Owner</w:t>
      </w:r>
    </w:p>
    <w:p w14:paraId="47DFC612" w14:textId="77777777" w:rsidR="002C669A" w:rsidRPr="002C669A" w:rsidRDefault="00C62D15"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lastRenderedPageBreak/>
        <w:t>11</w:t>
      </w:r>
      <w:r w:rsidR="00AC3015">
        <w:rPr>
          <w:rFonts w:ascii="Arial" w:hAnsi="Arial" w:cs="Arial"/>
          <w:bCs/>
          <w:sz w:val="24"/>
          <w:szCs w:val="24"/>
        </w:rPr>
        <w:t xml:space="preserve">   LED Recessed lights, 5</w:t>
      </w:r>
      <w:r w:rsidR="002C669A" w:rsidRPr="002C669A">
        <w:rPr>
          <w:rFonts w:ascii="Arial" w:hAnsi="Arial" w:cs="Arial"/>
          <w:bCs/>
          <w:sz w:val="24"/>
          <w:szCs w:val="24"/>
        </w:rPr>
        <w:t>”, white st</w:t>
      </w:r>
      <w:r w:rsidR="00AC3015">
        <w:rPr>
          <w:rFonts w:ascii="Arial" w:hAnsi="Arial" w:cs="Arial"/>
          <w:bCs/>
          <w:sz w:val="24"/>
          <w:szCs w:val="24"/>
        </w:rPr>
        <w:t>ep baffle --Fixtures by CRS</w:t>
      </w:r>
    </w:p>
    <w:p w14:paraId="6EBE7881" w14:textId="77777777" w:rsidR="002C669A" w:rsidRDefault="00D46F9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15</w:t>
      </w:r>
      <w:r w:rsidR="002C669A" w:rsidRPr="002C669A">
        <w:rPr>
          <w:rFonts w:ascii="Arial" w:hAnsi="Arial" w:cs="Arial"/>
          <w:bCs/>
          <w:sz w:val="24"/>
          <w:szCs w:val="24"/>
        </w:rPr>
        <w:t xml:space="preserve">   Ln. Ft. of under-cabinet lights--Low Voltage--Fixtures by C</w:t>
      </w:r>
      <w:r w:rsidR="00AC3015">
        <w:rPr>
          <w:rFonts w:ascii="Arial" w:hAnsi="Arial" w:cs="Arial"/>
          <w:bCs/>
          <w:sz w:val="24"/>
          <w:szCs w:val="24"/>
        </w:rPr>
        <w:t>RS</w:t>
      </w:r>
    </w:p>
    <w:p w14:paraId="1C21D025" w14:textId="77777777" w:rsidR="00AC3015" w:rsidRDefault="00AC3015"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  2     LED Recessed lights, 4”, white step baffle – Fixtures by CRS (Powder Room)</w:t>
      </w:r>
    </w:p>
    <w:p w14:paraId="583AE8D7" w14:textId="77777777" w:rsidR="00F3720D" w:rsidRDefault="00F3720D"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  1    Chandelier Light Box—Fixture By Owner</w:t>
      </w:r>
    </w:p>
    <w:p w14:paraId="6703724B" w14:textId="77777777" w:rsidR="00B85C58" w:rsidRPr="002C669A" w:rsidRDefault="00B85C58"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  1    Surface mount light fixture in pantry closet – Fixture by Owner</w:t>
      </w:r>
    </w:p>
    <w:p w14:paraId="0A44A08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5D0445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    FANS/VENTILATION</w:t>
      </w:r>
    </w:p>
    <w:p w14:paraId="21DADF3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(BATH EXHAUST FANS MUST BE VENTED TO THE OUTSIDE AND CAN CAUSE MINOR DRAFTS)</w:t>
      </w:r>
    </w:p>
    <w:p w14:paraId="64B2863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                                                                                                        </w:t>
      </w:r>
    </w:p>
    <w:p w14:paraId="2FD2E2A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1   Hood--Unit by Owner</w:t>
      </w:r>
    </w:p>
    <w:p w14:paraId="484D631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BDEC44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          APPLIANCES</w:t>
      </w:r>
    </w:p>
    <w:p w14:paraId="0C1C41EB" w14:textId="77777777" w:rsidR="00AC0082" w:rsidRDefault="00AC0082" w:rsidP="002C669A">
      <w:pPr>
        <w:autoSpaceDE w:val="0"/>
        <w:autoSpaceDN w:val="0"/>
        <w:adjustRightInd w:val="0"/>
        <w:spacing w:after="0" w:line="240" w:lineRule="auto"/>
        <w:rPr>
          <w:rFonts w:ascii="Arial" w:hAnsi="Arial" w:cs="Arial"/>
          <w:bCs/>
          <w:sz w:val="24"/>
          <w:szCs w:val="24"/>
        </w:rPr>
      </w:pPr>
    </w:p>
    <w:p w14:paraId="33198659" w14:textId="77777777" w:rsidR="002C669A" w:rsidRPr="002C669A" w:rsidRDefault="00B85C58"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 Refrigerator</w:t>
      </w:r>
      <w:r w:rsidR="002C669A" w:rsidRPr="002C669A">
        <w:rPr>
          <w:rFonts w:ascii="Arial" w:hAnsi="Arial" w:cs="Arial"/>
          <w:bCs/>
          <w:sz w:val="24"/>
          <w:szCs w:val="24"/>
        </w:rPr>
        <w:t xml:space="preserve"> will be reconnected to the existing wiring</w:t>
      </w:r>
    </w:p>
    <w:p w14:paraId="7543E416" w14:textId="77777777" w:rsidR="00AC0082" w:rsidRDefault="00AC0082" w:rsidP="002C669A">
      <w:pPr>
        <w:autoSpaceDE w:val="0"/>
        <w:autoSpaceDN w:val="0"/>
        <w:adjustRightInd w:val="0"/>
        <w:spacing w:after="0" w:line="240" w:lineRule="auto"/>
        <w:rPr>
          <w:rFonts w:ascii="Arial" w:hAnsi="Arial" w:cs="Arial"/>
          <w:bCs/>
          <w:sz w:val="24"/>
          <w:szCs w:val="24"/>
        </w:rPr>
      </w:pPr>
    </w:p>
    <w:p w14:paraId="29B326DC" w14:textId="77777777" w:rsidR="00AC0082" w:rsidRDefault="00AC0082" w:rsidP="002C669A">
      <w:pPr>
        <w:autoSpaceDE w:val="0"/>
        <w:autoSpaceDN w:val="0"/>
        <w:adjustRightInd w:val="0"/>
        <w:spacing w:after="0" w:line="240" w:lineRule="auto"/>
        <w:rPr>
          <w:rFonts w:ascii="Arial" w:hAnsi="Arial" w:cs="Arial"/>
          <w:bCs/>
          <w:sz w:val="24"/>
          <w:szCs w:val="24"/>
        </w:rPr>
      </w:pPr>
    </w:p>
    <w:p w14:paraId="58E69259" w14:textId="77777777" w:rsidR="002C669A" w:rsidRPr="002C669A" w:rsidRDefault="000915A4"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1 </w:t>
      </w:r>
      <w:r w:rsidR="00AC0082">
        <w:rPr>
          <w:rFonts w:ascii="Arial" w:hAnsi="Arial" w:cs="Arial"/>
          <w:bCs/>
          <w:sz w:val="24"/>
          <w:szCs w:val="24"/>
        </w:rPr>
        <w:t>Electric Cook T</w:t>
      </w:r>
      <w:r w:rsidR="002C669A" w:rsidRPr="002C669A">
        <w:rPr>
          <w:rFonts w:ascii="Arial" w:hAnsi="Arial" w:cs="Arial"/>
          <w:bCs/>
          <w:sz w:val="24"/>
          <w:szCs w:val="24"/>
        </w:rPr>
        <w:t>op</w:t>
      </w:r>
    </w:p>
    <w:p w14:paraId="208944AA" w14:textId="77777777" w:rsidR="002C669A" w:rsidRPr="002C669A" w:rsidRDefault="000915A4"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1 </w:t>
      </w:r>
      <w:r w:rsidR="00AC0082">
        <w:rPr>
          <w:rFonts w:ascii="Arial" w:hAnsi="Arial" w:cs="Arial"/>
          <w:bCs/>
          <w:sz w:val="24"/>
          <w:szCs w:val="24"/>
        </w:rPr>
        <w:t>Double Wall O</w:t>
      </w:r>
      <w:r w:rsidR="002C669A" w:rsidRPr="002C669A">
        <w:rPr>
          <w:rFonts w:ascii="Arial" w:hAnsi="Arial" w:cs="Arial"/>
          <w:bCs/>
          <w:sz w:val="24"/>
          <w:szCs w:val="24"/>
        </w:rPr>
        <w:t>ven</w:t>
      </w:r>
    </w:p>
    <w:p w14:paraId="4D1BE98D" w14:textId="77777777" w:rsidR="002C669A" w:rsidRDefault="000915A4"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1 </w:t>
      </w:r>
      <w:r w:rsidR="002C669A" w:rsidRPr="002C669A">
        <w:rPr>
          <w:rFonts w:ascii="Arial" w:hAnsi="Arial" w:cs="Arial"/>
          <w:bCs/>
          <w:sz w:val="24"/>
          <w:szCs w:val="24"/>
        </w:rPr>
        <w:t xml:space="preserve">Microwave </w:t>
      </w:r>
      <w:r w:rsidR="00AC0082">
        <w:rPr>
          <w:rFonts w:ascii="Arial" w:hAnsi="Arial" w:cs="Arial"/>
          <w:bCs/>
          <w:sz w:val="24"/>
          <w:szCs w:val="24"/>
        </w:rPr>
        <w:t>Drawer</w:t>
      </w:r>
    </w:p>
    <w:p w14:paraId="42DB9E1D" w14:textId="77777777" w:rsidR="00AC0082" w:rsidRPr="002C669A" w:rsidRDefault="000915A4"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1 </w:t>
      </w:r>
      <w:r w:rsidR="00AC0082">
        <w:rPr>
          <w:rFonts w:ascii="Arial" w:hAnsi="Arial" w:cs="Arial"/>
          <w:bCs/>
          <w:sz w:val="24"/>
          <w:szCs w:val="24"/>
        </w:rPr>
        <w:t>Dishwasher</w:t>
      </w:r>
    </w:p>
    <w:p w14:paraId="7E4D9AD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23A4848"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Color of the outl</w:t>
      </w:r>
      <w:r w:rsidR="00AC0082">
        <w:rPr>
          <w:rFonts w:ascii="Arial" w:hAnsi="Arial" w:cs="Arial"/>
          <w:bCs/>
          <w:sz w:val="24"/>
          <w:szCs w:val="24"/>
        </w:rPr>
        <w:t>ets, switches and plate covers:</w:t>
      </w:r>
      <w:r w:rsidR="00B85C58">
        <w:rPr>
          <w:rFonts w:ascii="Arial" w:hAnsi="Arial" w:cs="Arial"/>
          <w:bCs/>
          <w:sz w:val="24"/>
          <w:szCs w:val="24"/>
        </w:rPr>
        <w:t xml:space="preserve"> White</w:t>
      </w:r>
    </w:p>
    <w:p w14:paraId="10F3B6B8" w14:textId="77777777" w:rsidR="00AC0082" w:rsidRPr="002C669A" w:rsidRDefault="00AC0082" w:rsidP="002C669A">
      <w:pPr>
        <w:autoSpaceDE w:val="0"/>
        <w:autoSpaceDN w:val="0"/>
        <w:adjustRightInd w:val="0"/>
        <w:spacing w:after="0" w:line="240" w:lineRule="auto"/>
        <w:rPr>
          <w:rFonts w:ascii="Arial" w:hAnsi="Arial" w:cs="Arial"/>
          <w:bCs/>
          <w:sz w:val="24"/>
          <w:szCs w:val="24"/>
        </w:rPr>
      </w:pPr>
    </w:p>
    <w:p w14:paraId="70B56C09"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Swit</w:t>
      </w:r>
      <w:r w:rsidR="00B85C58">
        <w:rPr>
          <w:rFonts w:ascii="Arial" w:hAnsi="Arial" w:cs="Arial"/>
          <w:bCs/>
          <w:sz w:val="24"/>
          <w:szCs w:val="24"/>
        </w:rPr>
        <w:t>ches and outlets will be used: Decora Style</w:t>
      </w:r>
    </w:p>
    <w:p w14:paraId="7AFE992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New circuits will be installed as needed.</w:t>
      </w:r>
    </w:p>
    <w:p w14:paraId="1445EE4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9D38298" w14:textId="77777777" w:rsidR="002C669A" w:rsidRPr="00AC0082" w:rsidRDefault="002C669A" w:rsidP="002C669A">
      <w:pPr>
        <w:autoSpaceDE w:val="0"/>
        <w:autoSpaceDN w:val="0"/>
        <w:adjustRightInd w:val="0"/>
        <w:spacing w:after="0" w:line="240" w:lineRule="auto"/>
        <w:rPr>
          <w:rFonts w:ascii="Arial" w:hAnsi="Arial" w:cs="Arial"/>
          <w:b/>
          <w:bCs/>
          <w:sz w:val="24"/>
          <w:szCs w:val="24"/>
          <w:u w:val="single"/>
        </w:rPr>
      </w:pPr>
      <w:r w:rsidRPr="00AC0082">
        <w:rPr>
          <w:rFonts w:ascii="Arial" w:hAnsi="Arial" w:cs="Arial"/>
          <w:b/>
          <w:bCs/>
          <w:sz w:val="24"/>
          <w:szCs w:val="24"/>
          <w:u w:val="single"/>
        </w:rPr>
        <w:t>PLUMBING</w:t>
      </w:r>
    </w:p>
    <w:p w14:paraId="2245E8C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EFFA87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We will supply and install the necessary copper or pex supply and waste lines as required for the following items. </w:t>
      </w:r>
    </w:p>
    <w:p w14:paraId="60EE50A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3198900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Kitchen: Sink with new shut-off valves and trap in the existing location</w:t>
      </w:r>
    </w:p>
    <w:p w14:paraId="44D9237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Dishwasher</w:t>
      </w:r>
    </w:p>
    <w:p w14:paraId="593299C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Ice Maker</w:t>
      </w:r>
      <w:r w:rsidR="00DB5DD6">
        <w:rPr>
          <w:rFonts w:ascii="Arial" w:hAnsi="Arial" w:cs="Arial"/>
          <w:bCs/>
          <w:sz w:val="24"/>
          <w:szCs w:val="24"/>
        </w:rPr>
        <w:t xml:space="preserve"> Water Line</w:t>
      </w:r>
    </w:p>
    <w:p w14:paraId="0541F8FB" w14:textId="77777777" w:rsidR="00DB5DD6" w:rsidRDefault="00DB5DD6" w:rsidP="002C669A">
      <w:pPr>
        <w:autoSpaceDE w:val="0"/>
        <w:autoSpaceDN w:val="0"/>
        <w:adjustRightInd w:val="0"/>
        <w:spacing w:after="0" w:line="240" w:lineRule="auto"/>
        <w:rPr>
          <w:rFonts w:ascii="Arial" w:hAnsi="Arial" w:cs="Arial"/>
          <w:bCs/>
          <w:sz w:val="24"/>
          <w:szCs w:val="24"/>
        </w:rPr>
      </w:pPr>
    </w:p>
    <w:p w14:paraId="4EF96390" w14:textId="77777777" w:rsidR="00DB5DD6" w:rsidRDefault="00DB5DD6"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Powder Room: </w:t>
      </w:r>
      <w:r w:rsidRPr="002C669A">
        <w:rPr>
          <w:rFonts w:ascii="Arial" w:hAnsi="Arial" w:cs="Arial"/>
          <w:bCs/>
          <w:sz w:val="24"/>
          <w:szCs w:val="24"/>
        </w:rPr>
        <w:t>Sink with new shut-off valves and trap in the existing location</w:t>
      </w:r>
    </w:p>
    <w:p w14:paraId="506D75DC" w14:textId="77777777" w:rsidR="00DB5DD6" w:rsidRDefault="00DB5DD6"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ab/>
      </w:r>
      <w:r>
        <w:rPr>
          <w:rFonts w:ascii="Arial" w:hAnsi="Arial" w:cs="Arial"/>
          <w:bCs/>
          <w:sz w:val="24"/>
          <w:szCs w:val="24"/>
        </w:rPr>
        <w:tab/>
        <w:t xml:space="preserve">   Install new toilet</w:t>
      </w:r>
    </w:p>
    <w:p w14:paraId="124F5E01" w14:textId="77777777" w:rsidR="00DB5DD6" w:rsidRDefault="00DB5DD6" w:rsidP="002C669A">
      <w:pPr>
        <w:autoSpaceDE w:val="0"/>
        <w:autoSpaceDN w:val="0"/>
        <w:adjustRightInd w:val="0"/>
        <w:spacing w:after="0" w:line="240" w:lineRule="auto"/>
        <w:rPr>
          <w:rFonts w:ascii="Arial" w:hAnsi="Arial" w:cs="Arial"/>
          <w:bCs/>
          <w:sz w:val="24"/>
          <w:szCs w:val="24"/>
        </w:rPr>
      </w:pPr>
    </w:p>
    <w:p w14:paraId="09D6011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The existing hot water heater will remain.</w:t>
      </w:r>
    </w:p>
    <w:p w14:paraId="71F58A93" w14:textId="77777777" w:rsidR="00DB5DD6" w:rsidRDefault="00DB5DD6" w:rsidP="002C669A">
      <w:pPr>
        <w:autoSpaceDE w:val="0"/>
        <w:autoSpaceDN w:val="0"/>
        <w:adjustRightInd w:val="0"/>
        <w:spacing w:after="0" w:line="240" w:lineRule="auto"/>
        <w:rPr>
          <w:rFonts w:ascii="Arial" w:hAnsi="Arial" w:cs="Arial"/>
          <w:bCs/>
          <w:sz w:val="24"/>
          <w:szCs w:val="24"/>
        </w:rPr>
      </w:pPr>
    </w:p>
    <w:p w14:paraId="73D22FD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tie into the existing soil and water systems in the area nearest to the new work and will not be responsible for the sizing and condition the existing pipes. If lead drain lines or other pipes that need further replacement are discovered, we will present a cost to the owner before doing the work.</w:t>
      </w:r>
    </w:p>
    <w:p w14:paraId="6181866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10DBB5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DB5DD6">
        <w:rPr>
          <w:rFonts w:ascii="Arial" w:hAnsi="Arial" w:cs="Arial"/>
          <w:b/>
          <w:bCs/>
          <w:sz w:val="24"/>
          <w:szCs w:val="24"/>
          <w:u w:val="single"/>
        </w:rPr>
        <w:t>VENTILATION</w:t>
      </w:r>
    </w:p>
    <w:p w14:paraId="46D7D81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18A8129"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supply and install the necessary ducting to vent the owner's kitchen exhaust appliance to the outside of the building.</w:t>
      </w:r>
    </w:p>
    <w:p w14:paraId="1989FDAE" w14:textId="77777777" w:rsidR="00DB5DD6" w:rsidRDefault="00DB5DD6" w:rsidP="002C669A">
      <w:pPr>
        <w:autoSpaceDE w:val="0"/>
        <w:autoSpaceDN w:val="0"/>
        <w:adjustRightInd w:val="0"/>
        <w:spacing w:after="0" w:line="240" w:lineRule="auto"/>
        <w:rPr>
          <w:rFonts w:ascii="Arial" w:hAnsi="Arial" w:cs="Arial"/>
          <w:bCs/>
          <w:sz w:val="24"/>
          <w:szCs w:val="24"/>
        </w:rPr>
      </w:pPr>
    </w:p>
    <w:p w14:paraId="5DD5B262" w14:textId="77777777" w:rsidR="00DB5DD6" w:rsidRPr="002C669A" w:rsidRDefault="00DB5DD6"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The existing vent fan will remain in the Powder Room</w:t>
      </w:r>
    </w:p>
    <w:p w14:paraId="6A293FF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B87522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DB5DD6">
        <w:rPr>
          <w:rFonts w:ascii="Arial" w:hAnsi="Arial" w:cs="Arial"/>
          <w:b/>
          <w:bCs/>
          <w:sz w:val="24"/>
          <w:szCs w:val="24"/>
          <w:u w:val="single"/>
        </w:rPr>
        <w:lastRenderedPageBreak/>
        <w:t>DRYWALL</w:t>
      </w:r>
    </w:p>
    <w:p w14:paraId="2166715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7216D6AB" w14:textId="77777777" w:rsidR="002C669A" w:rsidRPr="002C669A" w:rsidRDefault="00DB5DD6"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Approx. 36</w:t>
      </w:r>
      <w:r w:rsidR="002C669A" w:rsidRPr="002C669A">
        <w:rPr>
          <w:rFonts w:ascii="Arial" w:hAnsi="Arial" w:cs="Arial"/>
          <w:bCs/>
          <w:sz w:val="24"/>
          <w:szCs w:val="24"/>
        </w:rPr>
        <w:t xml:space="preserve"> Sq. Ft. of ½” drywall to be installed to the walls and ceilings</w:t>
      </w:r>
    </w:p>
    <w:p w14:paraId="7136439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(Nails will still be used on the perimeter of the sheets.)</w:t>
      </w:r>
    </w:p>
    <w:p w14:paraId="49CB3625" w14:textId="77777777" w:rsidR="002C669A" w:rsidRPr="002C669A" w:rsidRDefault="00DB5DD6"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Location: Kitchen and Powder Room Soffits and above refrigerator</w:t>
      </w:r>
    </w:p>
    <w:p w14:paraId="13E8F7E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B7AC67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Drywall installation in finished rooms will include corner metal, nails, and all finish taping work to make the new drywall ready for paint. </w:t>
      </w:r>
    </w:p>
    <w:p w14:paraId="601D690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352ED4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*DRYWALL CHARACTERISTICS:</w:t>
      </w:r>
    </w:p>
    <w:p w14:paraId="7F64F44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EFB8EC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During the drywall phase of your project there may be times when the drywall dust will infiltrate our dust protection. </w:t>
      </w:r>
    </w:p>
    <w:p w14:paraId="73A1131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565B53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When the drywall is to be painted by the owner, there will be some normal touch up spackling and sanding or sponging that will have to be done in-between coats of paint by you or by your painter. It's highly recommended to use a flat, washable paint finish on the ceiling and walls.</w:t>
      </w:r>
    </w:p>
    <w:p w14:paraId="29E6D06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6D516A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WHEN INSTALLING DRYWALL OVER AN EXISTING SURFACE OR ON EXISTING FRAMING, THE BUILDER CANNOT CONTROL HOW PLUMB, LEVEL, SQUARE, OR EVEN THE EXISTING AREAS ARE. IN SOME CASES THIS MAY BE NOTICEABLE AFTER THE NEW WORK IS COMPLETE.</w:t>
      </w:r>
    </w:p>
    <w:p w14:paraId="07D37A8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70FA5A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When a section of wall or ceiling is patched, or areas where new drywall is blended with existing drywall or plaster, the transition may be noticeable.</w:t>
      </w:r>
    </w:p>
    <w:p w14:paraId="0E526B4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AEB6A4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Usually within a year of completion, due to the natural shrinkage of framing materials, cracks can appear above windows and doors, seams may open up, and nail pops can occur with the best of drywall techniques. As the new wood dries out the material to which the drywall is attached moves. Please notify us if you notice these flaws developing. After a year has elapsed from the completion of your project, we will make repairs, however, the owner will be responsible for the touch up painting.</w:t>
      </w:r>
    </w:p>
    <w:p w14:paraId="0459D31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7B8391B8"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107B70D5"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234ED523"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64CECA00"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66BA1496"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37AA66F8"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31D20D68"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73AE98CD"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2DA47068"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34E7CE7E"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14713181"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79DD7DE0"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5BA64FB2"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7AFC6B65"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0AD678CA"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64FEC121"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52A5C844"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4EE49B17"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47EE9389"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4F21069E" w14:textId="77777777" w:rsidR="00AC7BDE" w:rsidRDefault="00AC7BDE" w:rsidP="002C669A">
      <w:pPr>
        <w:autoSpaceDE w:val="0"/>
        <w:autoSpaceDN w:val="0"/>
        <w:adjustRightInd w:val="0"/>
        <w:spacing w:after="0" w:line="240" w:lineRule="auto"/>
        <w:rPr>
          <w:rFonts w:ascii="Arial" w:hAnsi="Arial" w:cs="Arial"/>
          <w:b/>
          <w:bCs/>
          <w:sz w:val="24"/>
          <w:szCs w:val="24"/>
          <w:u w:val="single"/>
        </w:rPr>
      </w:pPr>
    </w:p>
    <w:p w14:paraId="05038E92" w14:textId="78BB93C6" w:rsidR="002C669A" w:rsidRPr="00DB5DD6" w:rsidRDefault="002C669A" w:rsidP="002C669A">
      <w:pPr>
        <w:autoSpaceDE w:val="0"/>
        <w:autoSpaceDN w:val="0"/>
        <w:adjustRightInd w:val="0"/>
        <w:spacing w:after="0" w:line="240" w:lineRule="auto"/>
        <w:rPr>
          <w:rFonts w:ascii="Arial" w:hAnsi="Arial" w:cs="Arial"/>
          <w:b/>
          <w:bCs/>
          <w:sz w:val="24"/>
          <w:szCs w:val="24"/>
          <w:u w:val="single"/>
        </w:rPr>
      </w:pPr>
      <w:r w:rsidRPr="00DB5DD6">
        <w:rPr>
          <w:rFonts w:ascii="Arial" w:hAnsi="Arial" w:cs="Arial"/>
          <w:b/>
          <w:bCs/>
          <w:sz w:val="24"/>
          <w:szCs w:val="24"/>
          <w:u w:val="single"/>
        </w:rPr>
        <w:lastRenderedPageBreak/>
        <w:t>KITCHEN CABINETS</w:t>
      </w:r>
    </w:p>
    <w:p w14:paraId="7481248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962E5F9" w14:textId="77777777" w:rsidR="002C669A" w:rsidRDefault="00DB5DD6" w:rsidP="002C669A">
      <w:pPr>
        <w:autoSpaceDE w:val="0"/>
        <w:autoSpaceDN w:val="0"/>
        <w:adjustRightInd w:val="0"/>
        <w:spacing w:after="0" w:line="240" w:lineRule="auto"/>
        <w:rPr>
          <w:rFonts w:ascii="Arial" w:hAnsi="Arial" w:cs="Arial"/>
          <w:bCs/>
          <w:sz w:val="24"/>
          <w:szCs w:val="24"/>
        </w:rPr>
      </w:pPr>
      <w:r w:rsidRPr="00DB5DD6">
        <w:rPr>
          <w:rFonts w:ascii="Arial" w:hAnsi="Arial" w:cs="Arial"/>
          <w:bCs/>
          <w:noProof/>
          <w:sz w:val="24"/>
          <w:szCs w:val="24"/>
        </w:rPr>
        <w:drawing>
          <wp:inline distT="0" distB="0" distL="0" distR="0" wp14:anchorId="58AA97D7" wp14:editId="23900141">
            <wp:extent cx="6972300" cy="3029227"/>
            <wp:effectExtent l="0" t="0" r="0" b="0"/>
            <wp:docPr id="31" name="Picture 31" descr="R:\2017\RC - MATT SLINGERLAND\WYDO\Chief\Render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2017\RC - MATT SLINGERLAND\WYDO\Chief\Rendering 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72300" cy="3029227"/>
                    </a:xfrm>
                    <a:prstGeom prst="rect">
                      <a:avLst/>
                    </a:prstGeom>
                    <a:noFill/>
                    <a:ln>
                      <a:noFill/>
                    </a:ln>
                  </pic:spPr>
                </pic:pic>
              </a:graphicData>
            </a:graphic>
          </wp:inline>
        </w:drawing>
      </w:r>
      <w:r w:rsidRPr="00DB5DD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B5DD6">
        <w:rPr>
          <w:rFonts w:ascii="Arial" w:hAnsi="Arial" w:cs="Arial"/>
          <w:bCs/>
          <w:noProof/>
          <w:sz w:val="24"/>
          <w:szCs w:val="24"/>
        </w:rPr>
        <w:drawing>
          <wp:inline distT="0" distB="0" distL="0" distR="0" wp14:anchorId="668CCE89" wp14:editId="42DC5940">
            <wp:extent cx="6889750" cy="3533775"/>
            <wp:effectExtent l="0" t="0" r="6350" b="9525"/>
            <wp:docPr id="288" name="Picture 288" descr="R:\2017\RC - MATT SLINGERLAND\WYDO\Chief\Render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2017\RC - MATT SLINGERLAND\WYDO\Chief\Rendering 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5293"/>
                    <a:stretch/>
                  </pic:blipFill>
                  <pic:spPr bwMode="auto">
                    <a:xfrm>
                      <a:off x="0" y="0"/>
                      <a:ext cx="6898988" cy="3538513"/>
                    </a:xfrm>
                    <a:prstGeom prst="rect">
                      <a:avLst/>
                    </a:prstGeom>
                    <a:noFill/>
                    <a:ln>
                      <a:noFill/>
                    </a:ln>
                    <a:extLst>
                      <a:ext uri="{53640926-AAD7-44D8-BBD7-CCE9431645EC}">
                        <a14:shadowObscured xmlns:a14="http://schemas.microsoft.com/office/drawing/2010/main"/>
                      </a:ext>
                    </a:extLst>
                  </pic:spPr>
                </pic:pic>
              </a:graphicData>
            </a:graphic>
          </wp:inline>
        </w:drawing>
      </w:r>
      <w:r w:rsidRPr="00DB5DD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B5DD6">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lastRenderedPageBreak/>
        <w:drawing>
          <wp:inline distT="0" distB="0" distL="0" distR="0" wp14:anchorId="1A58D347" wp14:editId="5CAE1B44">
            <wp:extent cx="6972300" cy="3029227"/>
            <wp:effectExtent l="0" t="0" r="0" b="0"/>
            <wp:docPr id="289" name="Picture 289" descr="R:\2017\RC - MATT SLINGERLAND\WYDO\Chief\Renderin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2017\RC - MATT SLINGERLAND\WYDO\Chief\Rendering 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72300" cy="3029227"/>
                    </a:xfrm>
                    <a:prstGeom prst="rect">
                      <a:avLst/>
                    </a:prstGeom>
                    <a:noFill/>
                    <a:ln>
                      <a:noFill/>
                    </a:ln>
                  </pic:spPr>
                </pic:pic>
              </a:graphicData>
            </a:graphic>
          </wp:inline>
        </w:drawing>
      </w:r>
      <w:r w:rsidRPr="00DB5DD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B5DD6">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E58DCB1" wp14:editId="521735BC">
            <wp:extent cx="6972300" cy="3029227"/>
            <wp:effectExtent l="0" t="0" r="0" b="0"/>
            <wp:docPr id="290" name="Picture 290" descr="R:\2017\RC - MATT SLINGERLAND\WYDO\Chief\Rendering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2017\RC - MATT SLINGERLAND\WYDO\Chief\Rendering 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72300" cy="3029227"/>
                    </a:xfrm>
                    <a:prstGeom prst="rect">
                      <a:avLst/>
                    </a:prstGeom>
                    <a:noFill/>
                    <a:ln>
                      <a:noFill/>
                    </a:ln>
                  </pic:spPr>
                </pic:pic>
              </a:graphicData>
            </a:graphic>
          </wp:inline>
        </w:drawing>
      </w:r>
      <w:r w:rsidR="002C669A" w:rsidRPr="002C669A">
        <w:rPr>
          <w:rFonts w:ascii="Arial" w:hAnsi="Arial" w:cs="Arial"/>
          <w:bCs/>
          <w:sz w:val="24"/>
          <w:szCs w:val="24"/>
        </w:rPr>
        <w:t xml:space="preserve">We will furnish and install cabinetry in the kitchen as per plan. </w:t>
      </w:r>
    </w:p>
    <w:p w14:paraId="021D4B6A" w14:textId="77777777" w:rsidR="007D18C9" w:rsidRPr="002C669A" w:rsidRDefault="007D18C9" w:rsidP="002C669A">
      <w:pPr>
        <w:autoSpaceDE w:val="0"/>
        <w:autoSpaceDN w:val="0"/>
        <w:adjustRightInd w:val="0"/>
        <w:spacing w:after="0" w:line="240" w:lineRule="auto"/>
        <w:rPr>
          <w:rFonts w:ascii="Arial" w:hAnsi="Arial" w:cs="Arial"/>
          <w:bCs/>
          <w:sz w:val="24"/>
          <w:szCs w:val="24"/>
        </w:rPr>
      </w:pPr>
      <w:r w:rsidRPr="007D18C9">
        <w:rPr>
          <w:rFonts w:ascii="Arial" w:hAnsi="Arial" w:cs="Arial"/>
          <w:bCs/>
          <w:noProof/>
          <w:sz w:val="24"/>
          <w:szCs w:val="24"/>
        </w:rPr>
        <w:lastRenderedPageBreak/>
        <w:drawing>
          <wp:inline distT="0" distB="0" distL="0" distR="0" wp14:anchorId="5F75596B" wp14:editId="33F43BD5">
            <wp:extent cx="9281504" cy="6718446"/>
            <wp:effectExtent l="5080" t="0" r="1270" b="1270"/>
            <wp:docPr id="28" name="Picture 28" descr="R:\2017\RC - MATT SLINGERLAND\WYDO\Chief\Floor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2017\RC - MATT SLINGERLAND\WYDO\Chief\FloorPlan.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8036" r="22389"/>
                    <a:stretch/>
                  </pic:blipFill>
                  <pic:spPr bwMode="auto">
                    <a:xfrm rot="16200000">
                      <a:off x="0" y="0"/>
                      <a:ext cx="9309230" cy="6738516"/>
                    </a:xfrm>
                    <a:prstGeom prst="rect">
                      <a:avLst/>
                    </a:prstGeom>
                    <a:noFill/>
                    <a:ln>
                      <a:noFill/>
                    </a:ln>
                    <a:extLst>
                      <a:ext uri="{53640926-AAD7-44D8-BBD7-CCE9431645EC}">
                        <a14:shadowObscured xmlns:a14="http://schemas.microsoft.com/office/drawing/2010/main"/>
                      </a:ext>
                    </a:extLst>
                  </pic:spPr>
                </pic:pic>
              </a:graphicData>
            </a:graphic>
          </wp:inline>
        </w:drawing>
      </w:r>
    </w:p>
    <w:p w14:paraId="38E2DFB3" w14:textId="77777777" w:rsidR="002C669A" w:rsidRDefault="00F4177B" w:rsidP="002C669A">
      <w:pPr>
        <w:autoSpaceDE w:val="0"/>
        <w:autoSpaceDN w:val="0"/>
        <w:adjustRightInd w:val="0"/>
        <w:spacing w:after="0" w:line="240" w:lineRule="auto"/>
        <w:rPr>
          <w:rFonts w:ascii="Arial" w:hAnsi="Arial" w:cs="Arial"/>
          <w:bCs/>
          <w:sz w:val="24"/>
          <w:szCs w:val="24"/>
        </w:rPr>
      </w:pPr>
      <w:r w:rsidRPr="00F4177B">
        <w:rPr>
          <w:rFonts w:ascii="Arial" w:hAnsi="Arial" w:cs="Arial"/>
          <w:bCs/>
          <w:noProof/>
          <w:sz w:val="24"/>
          <w:szCs w:val="24"/>
        </w:rPr>
        <w:lastRenderedPageBreak/>
        <w:drawing>
          <wp:inline distT="0" distB="0" distL="0" distR="0" wp14:anchorId="3BA82BAD" wp14:editId="3DA068C2">
            <wp:extent cx="6972300" cy="5063015"/>
            <wp:effectExtent l="0" t="0" r="0" b="4445"/>
            <wp:docPr id="23" name="Picture 23" descr="R:\2017\RC - MATT SLINGERLAND\WYDO\Chief\Dishwasher Wall Ele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2017\RC - MATT SLINGERLAND\WYDO\Chief\Dishwasher Wall Elevation.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23910" r="20211" b="6604"/>
                    <a:stretch/>
                  </pic:blipFill>
                  <pic:spPr bwMode="auto">
                    <a:xfrm>
                      <a:off x="0" y="0"/>
                      <a:ext cx="6988823" cy="5075013"/>
                    </a:xfrm>
                    <a:prstGeom prst="rect">
                      <a:avLst/>
                    </a:prstGeom>
                    <a:noFill/>
                    <a:ln>
                      <a:noFill/>
                    </a:ln>
                    <a:extLst>
                      <a:ext uri="{53640926-AAD7-44D8-BBD7-CCE9431645EC}">
                        <a14:shadowObscured xmlns:a14="http://schemas.microsoft.com/office/drawing/2010/main"/>
                      </a:ext>
                    </a:extLst>
                  </pic:spPr>
                </pic:pic>
              </a:graphicData>
            </a:graphic>
          </wp:inline>
        </w:drawing>
      </w:r>
    </w:p>
    <w:p w14:paraId="72ACA6BA" w14:textId="77777777" w:rsidR="00F4177B" w:rsidRDefault="000404BB" w:rsidP="002C669A">
      <w:pPr>
        <w:autoSpaceDE w:val="0"/>
        <w:autoSpaceDN w:val="0"/>
        <w:adjustRightInd w:val="0"/>
        <w:spacing w:after="0" w:line="240" w:lineRule="auto"/>
        <w:rPr>
          <w:rFonts w:ascii="Arial" w:hAnsi="Arial" w:cs="Arial"/>
          <w:bCs/>
          <w:sz w:val="24"/>
          <w:szCs w:val="24"/>
        </w:rPr>
      </w:pPr>
      <w:r w:rsidRPr="000404BB">
        <w:rPr>
          <w:rFonts w:ascii="Arial" w:hAnsi="Arial" w:cs="Arial"/>
          <w:bCs/>
          <w:noProof/>
          <w:sz w:val="24"/>
          <w:szCs w:val="24"/>
        </w:rPr>
        <w:lastRenderedPageBreak/>
        <w:drawing>
          <wp:inline distT="0" distB="0" distL="0" distR="0" wp14:anchorId="4DDFBD4E" wp14:editId="1B6E4995">
            <wp:extent cx="6819900" cy="7307036"/>
            <wp:effectExtent l="0" t="0" r="0" b="0"/>
            <wp:docPr id="24" name="Picture 24" descr="R:\2017\RC - MATT SLINGERLAND\WYDO\Chief\Double Wall Oven Ele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2017\RC - MATT SLINGERLAND\WYDO\Chief\Double Wall Oven Elevation.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6369" t="-1" r="31542" b="-3796"/>
                    <a:stretch/>
                  </pic:blipFill>
                  <pic:spPr bwMode="auto">
                    <a:xfrm>
                      <a:off x="0" y="0"/>
                      <a:ext cx="6830321" cy="7318201"/>
                    </a:xfrm>
                    <a:prstGeom prst="rect">
                      <a:avLst/>
                    </a:prstGeom>
                    <a:noFill/>
                    <a:ln>
                      <a:noFill/>
                    </a:ln>
                    <a:extLst>
                      <a:ext uri="{53640926-AAD7-44D8-BBD7-CCE9431645EC}">
                        <a14:shadowObscured xmlns:a14="http://schemas.microsoft.com/office/drawing/2010/main"/>
                      </a:ext>
                    </a:extLst>
                  </pic:spPr>
                </pic:pic>
              </a:graphicData>
            </a:graphic>
          </wp:inline>
        </w:drawing>
      </w:r>
    </w:p>
    <w:p w14:paraId="64851019" w14:textId="77777777" w:rsidR="000404BB" w:rsidRDefault="000404BB" w:rsidP="002C669A">
      <w:pPr>
        <w:autoSpaceDE w:val="0"/>
        <w:autoSpaceDN w:val="0"/>
        <w:adjustRightInd w:val="0"/>
        <w:spacing w:after="0" w:line="240" w:lineRule="auto"/>
        <w:rPr>
          <w:rFonts w:ascii="Arial" w:hAnsi="Arial" w:cs="Arial"/>
          <w:bCs/>
          <w:sz w:val="24"/>
          <w:szCs w:val="24"/>
        </w:rPr>
      </w:pPr>
      <w:r w:rsidRPr="000404BB">
        <w:rPr>
          <w:rFonts w:ascii="Arial" w:hAnsi="Arial" w:cs="Arial"/>
          <w:bCs/>
          <w:noProof/>
          <w:sz w:val="24"/>
          <w:szCs w:val="24"/>
        </w:rPr>
        <w:lastRenderedPageBreak/>
        <w:drawing>
          <wp:inline distT="0" distB="0" distL="0" distR="0" wp14:anchorId="71099059" wp14:editId="16F3A184">
            <wp:extent cx="6134100" cy="4756684"/>
            <wp:effectExtent l="0" t="0" r="0" b="6350"/>
            <wp:docPr id="25" name="Picture 25" descr="R:\2017\RC - MATT SLINGERLAND\WYDO\Chief\Island Micro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2017\RC - MATT SLINGERLAND\WYDO\Chief\Island Microwave.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636" t="11636" r="30721" b="6899"/>
                    <a:stretch/>
                  </pic:blipFill>
                  <pic:spPr bwMode="auto">
                    <a:xfrm>
                      <a:off x="0" y="0"/>
                      <a:ext cx="6145420" cy="4765462"/>
                    </a:xfrm>
                    <a:prstGeom prst="rect">
                      <a:avLst/>
                    </a:prstGeom>
                    <a:noFill/>
                    <a:ln>
                      <a:noFill/>
                    </a:ln>
                    <a:extLst>
                      <a:ext uri="{53640926-AAD7-44D8-BBD7-CCE9431645EC}">
                        <a14:shadowObscured xmlns:a14="http://schemas.microsoft.com/office/drawing/2010/main"/>
                      </a:ext>
                    </a:extLst>
                  </pic:spPr>
                </pic:pic>
              </a:graphicData>
            </a:graphic>
          </wp:inline>
        </w:drawing>
      </w:r>
    </w:p>
    <w:p w14:paraId="5FC789E3" w14:textId="77777777" w:rsidR="000404BB" w:rsidRDefault="000404BB" w:rsidP="002C669A">
      <w:pPr>
        <w:autoSpaceDE w:val="0"/>
        <w:autoSpaceDN w:val="0"/>
        <w:adjustRightInd w:val="0"/>
        <w:spacing w:after="0" w:line="240" w:lineRule="auto"/>
        <w:rPr>
          <w:rFonts w:ascii="Arial" w:hAnsi="Arial" w:cs="Arial"/>
          <w:bCs/>
          <w:sz w:val="24"/>
          <w:szCs w:val="24"/>
        </w:rPr>
      </w:pPr>
      <w:r w:rsidRPr="000404BB">
        <w:rPr>
          <w:rFonts w:ascii="Arial" w:hAnsi="Arial" w:cs="Arial"/>
          <w:bCs/>
          <w:noProof/>
          <w:sz w:val="24"/>
          <w:szCs w:val="24"/>
        </w:rPr>
        <w:drawing>
          <wp:inline distT="0" distB="0" distL="0" distR="0" wp14:anchorId="1B88101C" wp14:editId="4DDEBCC4">
            <wp:extent cx="6753009" cy="3238500"/>
            <wp:effectExtent l="0" t="0" r="0" b="0"/>
            <wp:docPr id="26" name="Picture 26" descr="R:\2017\RC - MATT SLINGERLAND\WYDO\Chief\Is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2017\RC - MATT SLINGERLAND\WYDO\Chief\Island.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2407" t="26103" r="27446" b="18544"/>
                    <a:stretch/>
                  </pic:blipFill>
                  <pic:spPr bwMode="auto">
                    <a:xfrm>
                      <a:off x="0" y="0"/>
                      <a:ext cx="6760176" cy="3241937"/>
                    </a:xfrm>
                    <a:prstGeom prst="rect">
                      <a:avLst/>
                    </a:prstGeom>
                    <a:noFill/>
                    <a:ln>
                      <a:noFill/>
                    </a:ln>
                    <a:extLst>
                      <a:ext uri="{53640926-AAD7-44D8-BBD7-CCE9431645EC}">
                        <a14:shadowObscured xmlns:a14="http://schemas.microsoft.com/office/drawing/2010/main"/>
                      </a:ext>
                    </a:extLst>
                  </pic:spPr>
                </pic:pic>
              </a:graphicData>
            </a:graphic>
          </wp:inline>
        </w:drawing>
      </w:r>
    </w:p>
    <w:p w14:paraId="0501BE82" w14:textId="77777777" w:rsidR="000404BB" w:rsidRDefault="000404BB" w:rsidP="002C669A">
      <w:pPr>
        <w:autoSpaceDE w:val="0"/>
        <w:autoSpaceDN w:val="0"/>
        <w:adjustRightInd w:val="0"/>
        <w:spacing w:after="0" w:line="240" w:lineRule="auto"/>
        <w:rPr>
          <w:rFonts w:ascii="Arial" w:hAnsi="Arial" w:cs="Arial"/>
          <w:bCs/>
          <w:sz w:val="24"/>
          <w:szCs w:val="24"/>
        </w:rPr>
      </w:pPr>
      <w:r w:rsidRPr="000404BB">
        <w:rPr>
          <w:rFonts w:ascii="Arial" w:hAnsi="Arial" w:cs="Arial"/>
          <w:bCs/>
          <w:noProof/>
          <w:sz w:val="24"/>
          <w:szCs w:val="24"/>
        </w:rPr>
        <w:lastRenderedPageBreak/>
        <w:drawing>
          <wp:inline distT="0" distB="0" distL="0" distR="0" wp14:anchorId="74FC86B0" wp14:editId="16C805D3">
            <wp:extent cx="6743700" cy="5053131"/>
            <wp:effectExtent l="0" t="0" r="0" b="0"/>
            <wp:docPr id="27" name="Picture 27" descr="R:\2017\RC - MATT SLINGERLAND\WYDO\Chief\Sink Wall Ele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2017\RC - MATT SLINGERLAND\WYDO\Chief\Sink Wall Elevation.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3365" t="7233" r="27029" b="7214"/>
                    <a:stretch/>
                  </pic:blipFill>
                  <pic:spPr bwMode="auto">
                    <a:xfrm>
                      <a:off x="0" y="0"/>
                      <a:ext cx="6753216" cy="5060262"/>
                    </a:xfrm>
                    <a:prstGeom prst="rect">
                      <a:avLst/>
                    </a:prstGeom>
                    <a:noFill/>
                    <a:ln>
                      <a:noFill/>
                    </a:ln>
                    <a:extLst>
                      <a:ext uri="{53640926-AAD7-44D8-BBD7-CCE9431645EC}">
                        <a14:shadowObscured xmlns:a14="http://schemas.microsoft.com/office/drawing/2010/main"/>
                      </a:ext>
                    </a:extLst>
                  </pic:spPr>
                </pic:pic>
              </a:graphicData>
            </a:graphic>
          </wp:inline>
        </w:drawing>
      </w:r>
    </w:p>
    <w:p w14:paraId="2EF62A10" w14:textId="77777777" w:rsidR="000404BB" w:rsidRPr="002C669A" w:rsidRDefault="000404BB" w:rsidP="002C669A">
      <w:pPr>
        <w:autoSpaceDE w:val="0"/>
        <w:autoSpaceDN w:val="0"/>
        <w:adjustRightInd w:val="0"/>
        <w:spacing w:after="0" w:line="240" w:lineRule="auto"/>
        <w:rPr>
          <w:rFonts w:ascii="Arial" w:hAnsi="Arial" w:cs="Arial"/>
          <w:bCs/>
          <w:sz w:val="24"/>
          <w:szCs w:val="24"/>
        </w:rPr>
      </w:pPr>
    </w:p>
    <w:p w14:paraId="34B8816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WOOD CHARACTERISTICS</w:t>
      </w:r>
      <w:r w:rsidR="00B937F8">
        <w:rPr>
          <w:rFonts w:ascii="Arial" w:hAnsi="Arial" w:cs="Arial"/>
          <w:bCs/>
          <w:sz w:val="24"/>
          <w:szCs w:val="24"/>
        </w:rPr>
        <w:t xml:space="preserve"> OF </w:t>
      </w:r>
      <w:r w:rsidRPr="002C669A">
        <w:rPr>
          <w:rFonts w:ascii="Arial" w:hAnsi="Arial" w:cs="Arial"/>
          <w:bCs/>
          <w:sz w:val="24"/>
          <w:szCs w:val="24"/>
        </w:rPr>
        <w:t>MAPLE: Closed grain off-white color with occasional dark mineral streaks.</w:t>
      </w:r>
      <w:r w:rsidR="00B937F8">
        <w:rPr>
          <w:rFonts w:ascii="Arial" w:hAnsi="Arial" w:cs="Arial"/>
          <w:bCs/>
          <w:sz w:val="24"/>
          <w:szCs w:val="24"/>
        </w:rPr>
        <w:t xml:space="preserve"> Will darken slightly with age.</w:t>
      </w:r>
    </w:p>
    <w:p w14:paraId="254A15B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2630665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Manufacturer of the cabinets:</w:t>
      </w:r>
      <w:r w:rsidR="006637B0">
        <w:rPr>
          <w:rFonts w:ascii="Arial" w:hAnsi="Arial" w:cs="Arial"/>
          <w:bCs/>
          <w:sz w:val="24"/>
          <w:szCs w:val="24"/>
        </w:rPr>
        <w:t xml:space="preserve"> Conestoga Wood Specialties</w:t>
      </w:r>
    </w:p>
    <w:p w14:paraId="29D24B4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Name of the cabinets:</w:t>
      </w:r>
      <w:r w:rsidR="006637B0">
        <w:rPr>
          <w:rFonts w:ascii="Arial" w:hAnsi="Arial" w:cs="Arial"/>
          <w:bCs/>
          <w:sz w:val="24"/>
          <w:szCs w:val="24"/>
        </w:rPr>
        <w:t xml:space="preserve"> Advantage Series</w:t>
      </w:r>
    </w:p>
    <w:p w14:paraId="039DD2EF" w14:textId="77777777" w:rsidR="002C669A" w:rsidRDefault="006637B0"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Style of the </w:t>
      </w:r>
      <w:r w:rsidR="002C669A" w:rsidRPr="002C669A">
        <w:rPr>
          <w:rFonts w:ascii="Arial" w:hAnsi="Arial" w:cs="Arial"/>
          <w:bCs/>
          <w:sz w:val="24"/>
          <w:szCs w:val="24"/>
        </w:rPr>
        <w:t xml:space="preserve">base </w:t>
      </w:r>
      <w:r>
        <w:rPr>
          <w:rFonts w:ascii="Arial" w:hAnsi="Arial" w:cs="Arial"/>
          <w:bCs/>
          <w:sz w:val="24"/>
          <w:szCs w:val="24"/>
        </w:rPr>
        <w:t>and tall cabinet doors</w:t>
      </w:r>
      <w:r w:rsidR="002C669A" w:rsidRPr="002C669A">
        <w:rPr>
          <w:rFonts w:ascii="Arial" w:hAnsi="Arial" w:cs="Arial"/>
          <w:bCs/>
          <w:sz w:val="24"/>
          <w:szCs w:val="24"/>
        </w:rPr>
        <w:t>:</w:t>
      </w:r>
      <w:r>
        <w:rPr>
          <w:rFonts w:ascii="Arial" w:hAnsi="Arial" w:cs="Arial"/>
          <w:bCs/>
          <w:sz w:val="24"/>
          <w:szCs w:val="24"/>
        </w:rPr>
        <w:t xml:space="preserve"> Astoria</w:t>
      </w:r>
    </w:p>
    <w:p w14:paraId="58B1D7E4" w14:textId="77777777" w:rsidR="006637B0" w:rsidRDefault="006637B0" w:rsidP="002C669A">
      <w:pPr>
        <w:autoSpaceDE w:val="0"/>
        <w:autoSpaceDN w:val="0"/>
        <w:adjustRightInd w:val="0"/>
        <w:spacing w:after="0" w:line="240" w:lineRule="auto"/>
        <w:rPr>
          <w:rFonts w:ascii="Arial" w:hAnsi="Arial" w:cs="Arial"/>
          <w:bCs/>
          <w:sz w:val="24"/>
          <w:szCs w:val="24"/>
        </w:rPr>
      </w:pPr>
      <w:r w:rsidRPr="006637B0">
        <w:rPr>
          <w:noProof/>
        </w:rPr>
        <w:lastRenderedPageBreak/>
        <w:drawing>
          <wp:inline distT="0" distB="0" distL="0" distR="0" wp14:anchorId="12943B1C" wp14:editId="5BAC5146">
            <wp:extent cx="1943100" cy="3886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3100" cy="3886200"/>
                    </a:xfrm>
                    <a:prstGeom prst="rect">
                      <a:avLst/>
                    </a:prstGeom>
                  </pic:spPr>
                </pic:pic>
              </a:graphicData>
            </a:graphic>
          </wp:inline>
        </w:drawing>
      </w:r>
      <w:r w:rsidRPr="006637B0">
        <w:rPr>
          <w:noProof/>
        </w:rPr>
        <w:drawing>
          <wp:inline distT="0" distB="0" distL="0" distR="0" wp14:anchorId="7CB6DBCB" wp14:editId="0E1AF422">
            <wp:extent cx="1762125" cy="40012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1023" cy="4021467"/>
                    </a:xfrm>
                    <a:prstGeom prst="rect">
                      <a:avLst/>
                    </a:prstGeom>
                  </pic:spPr>
                </pic:pic>
              </a:graphicData>
            </a:graphic>
          </wp:inline>
        </w:drawing>
      </w:r>
    </w:p>
    <w:p w14:paraId="39B42117" w14:textId="77777777" w:rsidR="006637B0" w:rsidRDefault="006637B0"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Style of the wall cabinets</w:t>
      </w:r>
      <w:r w:rsidRPr="002C669A">
        <w:rPr>
          <w:rFonts w:ascii="Arial" w:hAnsi="Arial" w:cs="Arial"/>
          <w:bCs/>
          <w:sz w:val="24"/>
          <w:szCs w:val="24"/>
        </w:rPr>
        <w:t>:</w:t>
      </w:r>
      <w:r>
        <w:rPr>
          <w:rFonts w:ascii="Arial" w:hAnsi="Arial" w:cs="Arial"/>
          <w:bCs/>
          <w:sz w:val="24"/>
          <w:szCs w:val="24"/>
        </w:rPr>
        <w:t xml:space="preserve"> Amesbury w/ </w:t>
      </w:r>
      <w:r w:rsidR="00B937F8">
        <w:rPr>
          <w:rFonts w:ascii="Arial" w:hAnsi="Arial" w:cs="Arial"/>
          <w:bCs/>
          <w:sz w:val="24"/>
          <w:szCs w:val="24"/>
        </w:rPr>
        <w:t xml:space="preserve">clear </w:t>
      </w:r>
      <w:r>
        <w:rPr>
          <w:rFonts w:ascii="Arial" w:hAnsi="Arial" w:cs="Arial"/>
          <w:bCs/>
          <w:sz w:val="24"/>
          <w:szCs w:val="24"/>
        </w:rPr>
        <w:t>glass panels</w:t>
      </w:r>
    </w:p>
    <w:p w14:paraId="4E665256" w14:textId="77777777" w:rsidR="006637B0" w:rsidRPr="002C669A" w:rsidRDefault="006637B0" w:rsidP="002C669A">
      <w:pPr>
        <w:autoSpaceDE w:val="0"/>
        <w:autoSpaceDN w:val="0"/>
        <w:adjustRightInd w:val="0"/>
        <w:spacing w:after="0" w:line="240" w:lineRule="auto"/>
        <w:rPr>
          <w:rFonts w:ascii="Arial" w:hAnsi="Arial" w:cs="Arial"/>
          <w:bCs/>
          <w:sz w:val="24"/>
          <w:szCs w:val="24"/>
        </w:rPr>
      </w:pPr>
      <w:r>
        <w:rPr>
          <w:noProof/>
        </w:rPr>
        <w:lastRenderedPageBreak/>
        <w:drawing>
          <wp:inline distT="0" distB="0" distL="0" distR="0" wp14:anchorId="3B1479B8" wp14:editId="1B8E589E">
            <wp:extent cx="2724150" cy="5686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4150" cy="5686425"/>
                    </a:xfrm>
                    <a:prstGeom prst="rect">
                      <a:avLst/>
                    </a:prstGeom>
                  </pic:spPr>
                </pic:pic>
              </a:graphicData>
            </a:graphic>
          </wp:inline>
        </w:drawing>
      </w:r>
      <w:r w:rsidRPr="006637B0">
        <w:rPr>
          <w:noProof/>
        </w:rPr>
        <w:t xml:space="preserve"> </w:t>
      </w:r>
      <w:r w:rsidRPr="006637B0">
        <w:rPr>
          <w:noProof/>
        </w:rPr>
        <w:drawing>
          <wp:inline distT="0" distB="0" distL="0" distR="0" wp14:anchorId="3EEA77E5" wp14:editId="44066582">
            <wp:extent cx="2888615" cy="4538979"/>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433"/>
                    <a:stretch/>
                  </pic:blipFill>
                  <pic:spPr bwMode="auto">
                    <a:xfrm>
                      <a:off x="0" y="0"/>
                      <a:ext cx="2890390" cy="4541768"/>
                    </a:xfrm>
                    <a:prstGeom prst="rect">
                      <a:avLst/>
                    </a:prstGeom>
                    <a:ln>
                      <a:noFill/>
                    </a:ln>
                    <a:extLst>
                      <a:ext uri="{53640926-AAD7-44D8-BBD7-CCE9431645EC}">
                        <a14:shadowObscured xmlns:a14="http://schemas.microsoft.com/office/drawing/2010/main"/>
                      </a:ext>
                    </a:extLst>
                  </pic:spPr>
                </pic:pic>
              </a:graphicData>
            </a:graphic>
          </wp:inline>
        </w:drawing>
      </w:r>
    </w:p>
    <w:p w14:paraId="4671850F" w14:textId="77777777" w:rsidR="006637B0" w:rsidRDefault="006637B0"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Wood species: Maple </w:t>
      </w:r>
    </w:p>
    <w:p w14:paraId="0C0A65CC" w14:textId="48C01D7E"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Stain or color of the cabinets:</w:t>
      </w:r>
      <w:r w:rsidR="006637B0">
        <w:rPr>
          <w:rFonts w:ascii="Arial" w:hAnsi="Arial" w:cs="Arial"/>
          <w:bCs/>
          <w:sz w:val="24"/>
          <w:szCs w:val="24"/>
        </w:rPr>
        <w:t xml:space="preserve"> Natural</w:t>
      </w:r>
    </w:p>
    <w:p w14:paraId="0D384344" w14:textId="20D67AC7" w:rsidR="00817B83" w:rsidRPr="002C669A" w:rsidRDefault="00817B8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Interior finish of cabinets: Natural Birch</w:t>
      </w:r>
    </w:p>
    <w:p w14:paraId="05EFF251" w14:textId="77777777" w:rsidR="006637B0"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Type of door / overlay: </w:t>
      </w:r>
      <w:r w:rsidR="006637B0">
        <w:rPr>
          <w:rFonts w:ascii="Arial" w:hAnsi="Arial" w:cs="Arial"/>
          <w:bCs/>
          <w:sz w:val="24"/>
          <w:szCs w:val="24"/>
        </w:rPr>
        <w:t>3mm matching edgeband door with horizontal grain</w:t>
      </w:r>
    </w:p>
    <w:p w14:paraId="612FD189" w14:textId="77777777" w:rsidR="002C669A" w:rsidRDefault="006637B0" w:rsidP="006637B0">
      <w:pPr>
        <w:autoSpaceDE w:val="0"/>
        <w:autoSpaceDN w:val="0"/>
        <w:adjustRightInd w:val="0"/>
        <w:spacing w:after="0" w:line="240" w:lineRule="auto"/>
        <w:ind w:left="2160"/>
        <w:rPr>
          <w:rFonts w:ascii="Arial" w:hAnsi="Arial" w:cs="Arial"/>
          <w:bCs/>
          <w:sz w:val="24"/>
          <w:szCs w:val="24"/>
        </w:rPr>
      </w:pPr>
      <w:r>
        <w:rPr>
          <w:rFonts w:ascii="Arial" w:hAnsi="Arial" w:cs="Arial"/>
          <w:bCs/>
          <w:sz w:val="24"/>
          <w:szCs w:val="24"/>
        </w:rPr>
        <w:t xml:space="preserve">     1-1/4” (Full Overlay) </w:t>
      </w:r>
    </w:p>
    <w:p w14:paraId="028652E2" w14:textId="77777777" w:rsidR="006637B0" w:rsidRPr="002C669A" w:rsidRDefault="006637B0" w:rsidP="002C669A">
      <w:pPr>
        <w:autoSpaceDE w:val="0"/>
        <w:autoSpaceDN w:val="0"/>
        <w:adjustRightInd w:val="0"/>
        <w:spacing w:after="0" w:line="240" w:lineRule="auto"/>
        <w:rPr>
          <w:rFonts w:ascii="Arial" w:hAnsi="Arial" w:cs="Arial"/>
          <w:bCs/>
          <w:sz w:val="24"/>
          <w:szCs w:val="24"/>
        </w:rPr>
      </w:pPr>
      <w:r>
        <w:rPr>
          <w:noProof/>
        </w:rPr>
        <w:lastRenderedPageBreak/>
        <w:drawing>
          <wp:inline distT="0" distB="0" distL="0" distR="0" wp14:anchorId="4470F37C" wp14:editId="3C39ABEC">
            <wp:extent cx="3133621" cy="4576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946"/>
                    <a:stretch/>
                  </pic:blipFill>
                  <pic:spPr bwMode="auto">
                    <a:xfrm>
                      <a:off x="0" y="0"/>
                      <a:ext cx="3139587" cy="4585158"/>
                    </a:xfrm>
                    <a:prstGeom prst="rect">
                      <a:avLst/>
                    </a:prstGeom>
                    <a:ln>
                      <a:noFill/>
                    </a:ln>
                    <a:extLst>
                      <a:ext uri="{53640926-AAD7-44D8-BBD7-CCE9431645EC}">
                        <a14:shadowObscured xmlns:a14="http://schemas.microsoft.com/office/drawing/2010/main"/>
                      </a:ext>
                    </a:extLst>
                  </pic:spPr>
                </pic:pic>
              </a:graphicData>
            </a:graphic>
          </wp:inline>
        </w:drawing>
      </w:r>
    </w:p>
    <w:p w14:paraId="762660F8" w14:textId="77777777" w:rsidR="002C669A" w:rsidRPr="002C669A" w:rsidRDefault="006637B0"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Knobs and Pulls: $4 allowance per knob and pull</w:t>
      </w:r>
    </w:p>
    <w:p w14:paraId="3963052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Type of kick pla</w:t>
      </w:r>
      <w:r w:rsidR="00C2612D">
        <w:rPr>
          <w:rFonts w:ascii="Arial" w:hAnsi="Arial" w:cs="Arial"/>
          <w:bCs/>
          <w:sz w:val="24"/>
          <w:szCs w:val="24"/>
        </w:rPr>
        <w:t>te material:</w:t>
      </w:r>
      <w:r w:rsidR="00321EF3">
        <w:rPr>
          <w:rFonts w:ascii="Arial" w:hAnsi="Arial" w:cs="Arial"/>
          <w:bCs/>
          <w:sz w:val="24"/>
          <w:szCs w:val="24"/>
        </w:rPr>
        <w:t xml:space="preserve"> </w:t>
      </w:r>
      <w:r w:rsidR="00C2612D">
        <w:rPr>
          <w:rFonts w:ascii="Arial" w:hAnsi="Arial" w:cs="Arial"/>
          <w:bCs/>
          <w:sz w:val="24"/>
          <w:szCs w:val="24"/>
        </w:rPr>
        <w:t>Wood</w:t>
      </w:r>
    </w:p>
    <w:p w14:paraId="26C89749"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Pull outs:</w:t>
      </w:r>
      <w:r w:rsidR="00C2612D">
        <w:rPr>
          <w:rFonts w:ascii="Arial" w:hAnsi="Arial" w:cs="Arial"/>
          <w:bCs/>
          <w:sz w:val="24"/>
          <w:szCs w:val="24"/>
        </w:rPr>
        <w:t xml:space="preserve"> None</w:t>
      </w:r>
    </w:p>
    <w:p w14:paraId="78608C4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Sink front pop out:</w:t>
      </w:r>
      <w:r w:rsidR="00C2612D">
        <w:rPr>
          <w:rFonts w:ascii="Arial" w:hAnsi="Arial" w:cs="Arial"/>
          <w:bCs/>
          <w:sz w:val="24"/>
          <w:szCs w:val="24"/>
        </w:rPr>
        <w:t xml:space="preserve"> No</w:t>
      </w:r>
    </w:p>
    <w:p w14:paraId="2AF1976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Crown molding:</w:t>
      </w:r>
      <w:r w:rsidR="00C2612D">
        <w:rPr>
          <w:rFonts w:ascii="Arial" w:hAnsi="Arial" w:cs="Arial"/>
          <w:bCs/>
          <w:sz w:val="24"/>
          <w:szCs w:val="24"/>
        </w:rPr>
        <w:t xml:space="preserve"> Frieze board to ceiling</w:t>
      </w:r>
    </w:p>
    <w:p w14:paraId="114ABCD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Light Rail:</w:t>
      </w:r>
      <w:r w:rsidR="00C2612D">
        <w:rPr>
          <w:rFonts w:ascii="Arial" w:hAnsi="Arial" w:cs="Arial"/>
          <w:bCs/>
          <w:sz w:val="24"/>
          <w:szCs w:val="24"/>
        </w:rPr>
        <w:t xml:space="preserve"> None</w:t>
      </w:r>
    </w:p>
    <w:p w14:paraId="7B3A425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Glass in doors:</w:t>
      </w:r>
      <w:r w:rsidR="00D55291">
        <w:rPr>
          <w:rFonts w:ascii="Arial" w:hAnsi="Arial" w:cs="Arial"/>
          <w:bCs/>
          <w:sz w:val="24"/>
          <w:szCs w:val="24"/>
        </w:rPr>
        <w:t xml:space="preserve"> Wall Cabinets</w:t>
      </w:r>
      <w:r w:rsidRPr="002C669A">
        <w:rPr>
          <w:rFonts w:ascii="Arial" w:hAnsi="Arial" w:cs="Arial"/>
          <w:bCs/>
          <w:sz w:val="24"/>
          <w:szCs w:val="24"/>
        </w:rPr>
        <w:t xml:space="preserve">                 </w:t>
      </w:r>
    </w:p>
    <w:p w14:paraId="050FE81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Grills in Glass:</w:t>
      </w:r>
      <w:r w:rsidR="00C2612D">
        <w:rPr>
          <w:rFonts w:ascii="Arial" w:hAnsi="Arial" w:cs="Arial"/>
          <w:bCs/>
          <w:sz w:val="24"/>
          <w:szCs w:val="24"/>
        </w:rPr>
        <w:t xml:space="preserve"> None</w:t>
      </w:r>
    </w:p>
    <w:p w14:paraId="4E475DCC" w14:textId="77777777" w:rsidR="002C669A" w:rsidRDefault="00C2612D"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Spice Pullout</w:t>
      </w:r>
      <w:r w:rsidR="002C669A" w:rsidRPr="002C669A">
        <w:rPr>
          <w:rFonts w:ascii="Arial" w:hAnsi="Arial" w:cs="Arial"/>
          <w:bCs/>
          <w:sz w:val="24"/>
          <w:szCs w:val="24"/>
        </w:rPr>
        <w:t>:</w:t>
      </w:r>
      <w:r>
        <w:rPr>
          <w:rFonts w:ascii="Arial" w:hAnsi="Arial" w:cs="Arial"/>
          <w:bCs/>
          <w:sz w:val="24"/>
          <w:szCs w:val="24"/>
        </w:rPr>
        <w:t xml:space="preserve"> </w:t>
      </w:r>
      <w:r w:rsidRPr="00C2612D">
        <w:rPr>
          <w:rFonts w:ascii="Arial" w:hAnsi="Arial" w:cs="Arial"/>
          <w:bCs/>
          <w:sz w:val="24"/>
          <w:szCs w:val="24"/>
        </w:rPr>
        <w:t>Rev-A-Shelf 432-BFBBSC-6C Pull-Out Between Cabinet Base Filler with Ball-Bearing Soft-Close Slides, 6", Natural</w:t>
      </w:r>
    </w:p>
    <w:p w14:paraId="22E631BB" w14:textId="77777777" w:rsidR="00C2612D" w:rsidRDefault="00C2612D" w:rsidP="002C669A">
      <w:pPr>
        <w:autoSpaceDE w:val="0"/>
        <w:autoSpaceDN w:val="0"/>
        <w:adjustRightInd w:val="0"/>
        <w:spacing w:after="0" w:line="240" w:lineRule="auto"/>
        <w:rPr>
          <w:rFonts w:ascii="Arial" w:hAnsi="Arial" w:cs="Arial"/>
          <w:bCs/>
          <w:sz w:val="24"/>
          <w:szCs w:val="24"/>
        </w:rPr>
      </w:pPr>
    </w:p>
    <w:p w14:paraId="740E8582" w14:textId="77777777" w:rsidR="00C2612D" w:rsidRPr="002C669A" w:rsidRDefault="00C2612D" w:rsidP="002C669A">
      <w:pPr>
        <w:autoSpaceDE w:val="0"/>
        <w:autoSpaceDN w:val="0"/>
        <w:adjustRightInd w:val="0"/>
        <w:spacing w:after="0" w:line="240" w:lineRule="auto"/>
        <w:rPr>
          <w:rFonts w:ascii="Arial" w:hAnsi="Arial" w:cs="Arial"/>
          <w:bCs/>
          <w:sz w:val="24"/>
          <w:szCs w:val="24"/>
        </w:rPr>
      </w:pPr>
      <w:r>
        <w:rPr>
          <w:noProof/>
        </w:rPr>
        <w:lastRenderedPageBreak/>
        <w:drawing>
          <wp:inline distT="0" distB="0" distL="0" distR="0" wp14:anchorId="0B854857" wp14:editId="1334EFA6">
            <wp:extent cx="4162425" cy="3552825"/>
            <wp:effectExtent l="0" t="0" r="9525" b="9525"/>
            <wp:docPr id="12" name="Picture 12" descr="https://images-na.ssl-images-amazon.com/images/I/91MK%2BXPDwN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na.ssl-images-amazon.com/images/I/91MK%2BXPDwNL._SL1500_.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40301" t="55328" b="6455"/>
                    <a:stretch/>
                  </pic:blipFill>
                  <pic:spPr bwMode="auto">
                    <a:xfrm>
                      <a:off x="0" y="0"/>
                      <a:ext cx="4162425" cy="3552825"/>
                    </a:xfrm>
                    <a:prstGeom prst="rect">
                      <a:avLst/>
                    </a:prstGeom>
                    <a:noFill/>
                    <a:ln>
                      <a:noFill/>
                    </a:ln>
                    <a:extLst>
                      <a:ext uri="{53640926-AAD7-44D8-BBD7-CCE9431645EC}">
                        <a14:shadowObscured xmlns:a14="http://schemas.microsoft.com/office/drawing/2010/main"/>
                      </a:ext>
                    </a:extLst>
                  </pic:spPr>
                </pic:pic>
              </a:graphicData>
            </a:graphic>
          </wp:inline>
        </w:drawing>
      </w:r>
    </w:p>
    <w:p w14:paraId="6C24BD5E" w14:textId="77777777" w:rsidR="002C669A" w:rsidRDefault="006228BD"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Trash Rollout</w:t>
      </w:r>
      <w:r w:rsidR="002C669A" w:rsidRPr="002C669A">
        <w:rPr>
          <w:rFonts w:ascii="Arial" w:hAnsi="Arial" w:cs="Arial"/>
          <w:bCs/>
          <w:sz w:val="24"/>
          <w:szCs w:val="24"/>
        </w:rPr>
        <w:t>:</w:t>
      </w:r>
      <w:r w:rsidR="00264852" w:rsidRPr="00264852">
        <w:t xml:space="preserve"> </w:t>
      </w:r>
      <w:r w:rsidR="00264852" w:rsidRPr="00264852">
        <w:rPr>
          <w:rFonts w:ascii="Arial" w:hAnsi="Arial" w:cs="Arial"/>
          <w:bCs/>
          <w:sz w:val="24"/>
          <w:szCs w:val="24"/>
        </w:rPr>
        <w:t xml:space="preserve">Rev-A-Shelf 4WCSC-2135DM-2 Double Pull-Out Bottom Mount Wood and Silver Waste </w:t>
      </w:r>
      <w:r w:rsidR="00264852">
        <w:rPr>
          <w:rFonts w:ascii="Arial" w:hAnsi="Arial" w:cs="Arial"/>
          <w:bCs/>
          <w:sz w:val="24"/>
          <w:szCs w:val="24"/>
        </w:rPr>
        <w:t xml:space="preserve">               </w:t>
      </w:r>
      <w:r w:rsidR="00264852" w:rsidRPr="00264852">
        <w:rPr>
          <w:rFonts w:ascii="Arial" w:hAnsi="Arial" w:cs="Arial"/>
          <w:bCs/>
          <w:sz w:val="24"/>
          <w:szCs w:val="24"/>
        </w:rPr>
        <w:t>Container with Soft-Close Slides, 35 quart, Natural</w:t>
      </w:r>
    </w:p>
    <w:p w14:paraId="5881A3C7" w14:textId="77777777" w:rsidR="006228BD" w:rsidRPr="002C669A" w:rsidRDefault="006228BD" w:rsidP="002C669A">
      <w:pPr>
        <w:autoSpaceDE w:val="0"/>
        <w:autoSpaceDN w:val="0"/>
        <w:adjustRightInd w:val="0"/>
        <w:spacing w:after="0" w:line="240" w:lineRule="auto"/>
        <w:rPr>
          <w:rFonts w:ascii="Arial" w:hAnsi="Arial" w:cs="Arial"/>
          <w:bCs/>
          <w:sz w:val="24"/>
          <w:szCs w:val="24"/>
        </w:rPr>
      </w:pPr>
      <w:r>
        <w:rPr>
          <w:noProof/>
        </w:rPr>
        <w:drawing>
          <wp:inline distT="0" distB="0" distL="0" distR="0" wp14:anchorId="70DA7610" wp14:editId="07F03DF3">
            <wp:extent cx="3848100" cy="4591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4591050"/>
                    </a:xfrm>
                    <a:prstGeom prst="rect">
                      <a:avLst/>
                    </a:prstGeom>
                  </pic:spPr>
                </pic:pic>
              </a:graphicData>
            </a:graphic>
          </wp:inline>
        </w:drawing>
      </w:r>
    </w:p>
    <w:p w14:paraId="0074E10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Wall oven size:</w:t>
      </w:r>
      <w:r w:rsidR="00D55291">
        <w:rPr>
          <w:rFonts w:ascii="Arial" w:hAnsi="Arial" w:cs="Arial"/>
          <w:bCs/>
          <w:sz w:val="24"/>
          <w:szCs w:val="24"/>
        </w:rPr>
        <w:t xml:space="preserve"> 30” Wide</w:t>
      </w:r>
    </w:p>
    <w:p w14:paraId="1EE9E4A6" w14:textId="77777777" w:rsidR="002C669A" w:rsidRDefault="00D5529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 (3) Lid Organizers</w:t>
      </w:r>
      <w:r w:rsidR="002C669A" w:rsidRPr="002C669A">
        <w:rPr>
          <w:rFonts w:ascii="Arial" w:hAnsi="Arial" w:cs="Arial"/>
          <w:bCs/>
          <w:sz w:val="24"/>
          <w:szCs w:val="24"/>
        </w:rPr>
        <w:t>:</w:t>
      </w:r>
      <w:r w:rsidRPr="00D55291">
        <w:t xml:space="preserve"> </w:t>
      </w:r>
      <w:r w:rsidRPr="00D55291">
        <w:rPr>
          <w:rFonts w:ascii="Arial" w:hAnsi="Arial" w:cs="Arial"/>
          <w:bCs/>
          <w:sz w:val="24"/>
          <w:szCs w:val="24"/>
        </w:rPr>
        <w:t>Rev-A-Shelf - 5DLD-1-CR - Drop-in Lid Organizer for Drawer Peg Board System</w:t>
      </w:r>
    </w:p>
    <w:p w14:paraId="0DF567A3" w14:textId="77777777" w:rsidR="00D55291" w:rsidRDefault="00D55291" w:rsidP="002C669A">
      <w:pPr>
        <w:autoSpaceDE w:val="0"/>
        <w:autoSpaceDN w:val="0"/>
        <w:adjustRightInd w:val="0"/>
        <w:spacing w:after="0" w:line="240" w:lineRule="auto"/>
        <w:rPr>
          <w:rFonts w:ascii="Arial" w:hAnsi="Arial" w:cs="Arial"/>
          <w:bCs/>
          <w:sz w:val="24"/>
          <w:szCs w:val="24"/>
        </w:rPr>
      </w:pPr>
      <w:r>
        <w:rPr>
          <w:noProof/>
        </w:rPr>
        <w:lastRenderedPageBreak/>
        <w:drawing>
          <wp:inline distT="0" distB="0" distL="0" distR="0" wp14:anchorId="268549C1" wp14:editId="626B269C">
            <wp:extent cx="5086350" cy="3257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3257550"/>
                    </a:xfrm>
                    <a:prstGeom prst="rect">
                      <a:avLst/>
                    </a:prstGeom>
                  </pic:spPr>
                </pic:pic>
              </a:graphicData>
            </a:graphic>
          </wp:inline>
        </w:drawing>
      </w:r>
    </w:p>
    <w:p w14:paraId="1A958117" w14:textId="77777777" w:rsidR="00D55291" w:rsidRDefault="00D5529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(3) Pot and Pan Organizers</w:t>
      </w:r>
      <w:r w:rsidRPr="002C669A">
        <w:rPr>
          <w:rFonts w:ascii="Arial" w:hAnsi="Arial" w:cs="Arial"/>
          <w:bCs/>
          <w:sz w:val="24"/>
          <w:szCs w:val="24"/>
        </w:rPr>
        <w:t>:</w:t>
      </w:r>
      <w:r>
        <w:rPr>
          <w:rFonts w:ascii="Arial" w:hAnsi="Arial" w:cs="Arial"/>
          <w:bCs/>
          <w:sz w:val="24"/>
          <w:szCs w:val="24"/>
        </w:rPr>
        <w:t xml:space="preserve"> </w:t>
      </w:r>
      <w:r w:rsidRPr="00D55291">
        <w:rPr>
          <w:rFonts w:ascii="Arial" w:hAnsi="Arial" w:cs="Arial"/>
          <w:bCs/>
          <w:sz w:val="24"/>
          <w:szCs w:val="24"/>
        </w:rPr>
        <w:t>Rev-a-Shelf SDCD-1-CR Pot/Pan Organizer</w:t>
      </w:r>
    </w:p>
    <w:p w14:paraId="74861945" w14:textId="77777777" w:rsidR="00D55291" w:rsidRPr="002C669A" w:rsidRDefault="00D55291" w:rsidP="002C669A">
      <w:pPr>
        <w:autoSpaceDE w:val="0"/>
        <w:autoSpaceDN w:val="0"/>
        <w:adjustRightInd w:val="0"/>
        <w:spacing w:after="0" w:line="240" w:lineRule="auto"/>
        <w:rPr>
          <w:rFonts w:ascii="Arial" w:hAnsi="Arial" w:cs="Arial"/>
          <w:bCs/>
          <w:sz w:val="24"/>
          <w:szCs w:val="24"/>
        </w:rPr>
      </w:pPr>
    </w:p>
    <w:p w14:paraId="57846051" w14:textId="77777777" w:rsidR="002C669A" w:rsidRDefault="00D55291" w:rsidP="002C669A">
      <w:pPr>
        <w:autoSpaceDE w:val="0"/>
        <w:autoSpaceDN w:val="0"/>
        <w:adjustRightInd w:val="0"/>
        <w:spacing w:after="0" w:line="240" w:lineRule="auto"/>
        <w:rPr>
          <w:rFonts w:ascii="Arial" w:hAnsi="Arial" w:cs="Arial"/>
          <w:bCs/>
          <w:sz w:val="24"/>
          <w:szCs w:val="24"/>
        </w:rPr>
      </w:pPr>
      <w:r>
        <w:rPr>
          <w:noProof/>
        </w:rPr>
        <w:drawing>
          <wp:inline distT="0" distB="0" distL="0" distR="0" wp14:anchorId="43B52309" wp14:editId="170DED7C">
            <wp:extent cx="5162550" cy="5400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2550" cy="5400675"/>
                    </a:xfrm>
                    <a:prstGeom prst="rect">
                      <a:avLst/>
                    </a:prstGeom>
                  </pic:spPr>
                </pic:pic>
              </a:graphicData>
            </a:graphic>
          </wp:inline>
        </w:drawing>
      </w:r>
    </w:p>
    <w:p w14:paraId="0C6FE968" w14:textId="77777777" w:rsidR="00D55291" w:rsidRDefault="00D5529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lastRenderedPageBreak/>
        <w:t>(2) Peg Board Organizers:</w:t>
      </w:r>
      <w:r w:rsidRPr="00D55291">
        <w:t xml:space="preserve"> </w:t>
      </w:r>
      <w:r w:rsidRPr="00D55291">
        <w:rPr>
          <w:rFonts w:ascii="Arial" w:hAnsi="Arial" w:cs="Arial"/>
          <w:bCs/>
          <w:sz w:val="24"/>
          <w:szCs w:val="24"/>
        </w:rPr>
        <w:t>Cut-To-Size Insert Peg System for Drawers - 4DPS-3921 - 39-1/4"W x 21-1/4"D x 6-5/8"H - Natural</w:t>
      </w:r>
    </w:p>
    <w:p w14:paraId="3C59F66D" w14:textId="77777777" w:rsidR="00D55291" w:rsidRPr="002C669A" w:rsidRDefault="00D55291" w:rsidP="002C669A">
      <w:pPr>
        <w:autoSpaceDE w:val="0"/>
        <w:autoSpaceDN w:val="0"/>
        <w:adjustRightInd w:val="0"/>
        <w:spacing w:after="0" w:line="240" w:lineRule="auto"/>
        <w:rPr>
          <w:rFonts w:ascii="Arial" w:hAnsi="Arial" w:cs="Arial"/>
          <w:bCs/>
          <w:sz w:val="24"/>
          <w:szCs w:val="24"/>
        </w:rPr>
      </w:pPr>
      <w:r w:rsidRPr="00D55291">
        <w:rPr>
          <w:noProof/>
        </w:rPr>
        <w:drawing>
          <wp:inline distT="0" distB="0" distL="0" distR="0" wp14:anchorId="0C5C6007" wp14:editId="4EDCA5F0">
            <wp:extent cx="4762500" cy="3571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2500" cy="3571875"/>
                    </a:xfrm>
                    <a:prstGeom prst="rect">
                      <a:avLst/>
                    </a:prstGeom>
                  </pic:spPr>
                </pic:pic>
              </a:graphicData>
            </a:graphic>
          </wp:inline>
        </w:drawing>
      </w:r>
    </w:p>
    <w:p w14:paraId="624F7D8D" w14:textId="77777777" w:rsidR="00D55291" w:rsidRDefault="00D55291" w:rsidP="002C669A">
      <w:pPr>
        <w:autoSpaceDE w:val="0"/>
        <w:autoSpaceDN w:val="0"/>
        <w:adjustRightInd w:val="0"/>
        <w:spacing w:after="0" w:line="240" w:lineRule="auto"/>
        <w:rPr>
          <w:rFonts w:ascii="Arial" w:hAnsi="Arial" w:cs="Arial"/>
          <w:bCs/>
          <w:sz w:val="24"/>
          <w:szCs w:val="24"/>
        </w:rPr>
      </w:pPr>
    </w:p>
    <w:p w14:paraId="1E906EC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The Project Manager will determine on site </w:t>
      </w:r>
      <w:r w:rsidR="00321EF3" w:rsidRPr="002C669A">
        <w:rPr>
          <w:rFonts w:ascii="Arial" w:hAnsi="Arial" w:cs="Arial"/>
          <w:bCs/>
          <w:sz w:val="24"/>
          <w:szCs w:val="24"/>
        </w:rPr>
        <w:t>whether</w:t>
      </w:r>
      <w:r w:rsidRPr="002C669A">
        <w:rPr>
          <w:rFonts w:ascii="Arial" w:hAnsi="Arial" w:cs="Arial"/>
          <w:bCs/>
          <w:sz w:val="24"/>
          <w:szCs w:val="24"/>
        </w:rPr>
        <w:t xml:space="preserve"> the base cabinetry requires raising for optimum functionality.</w:t>
      </w:r>
    </w:p>
    <w:p w14:paraId="25F698F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05813C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Please note that the computer renderings of the kitchen are an illustration of the general appearance of the area. It is not meant to be an exact representation.</w:t>
      </w:r>
    </w:p>
    <w:p w14:paraId="4DFC7CE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A50BD8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Wit</w:t>
      </w:r>
      <w:r w:rsidR="00321EF3">
        <w:rPr>
          <w:rFonts w:ascii="Arial" w:hAnsi="Arial" w:cs="Arial"/>
          <w:bCs/>
          <w:sz w:val="24"/>
          <w:szCs w:val="24"/>
        </w:rPr>
        <w:t>h wood cabinets</w:t>
      </w:r>
      <w:r w:rsidRPr="002C669A">
        <w:rPr>
          <w:rFonts w:ascii="Arial" w:hAnsi="Arial" w:cs="Arial"/>
          <w:bCs/>
          <w:sz w:val="24"/>
          <w:szCs w:val="24"/>
        </w:rPr>
        <w:t>, you should expect variations in wood grains, stain color, and knots.  Normal expansion and contraction can cause visible lines at the joints on cabinet face frames and doors. This is the nature of wood products.</w:t>
      </w:r>
    </w:p>
    <w:p w14:paraId="3683C5D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78490B1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321EF3">
        <w:rPr>
          <w:rFonts w:ascii="Arial" w:hAnsi="Arial" w:cs="Arial"/>
          <w:b/>
          <w:bCs/>
          <w:sz w:val="24"/>
          <w:szCs w:val="24"/>
          <w:u w:val="single"/>
        </w:rPr>
        <w:t>COUNTER TOPS</w:t>
      </w:r>
      <w:r w:rsidR="00321EF3">
        <w:rPr>
          <w:rFonts w:ascii="Arial" w:hAnsi="Arial" w:cs="Arial"/>
          <w:bCs/>
          <w:sz w:val="24"/>
          <w:szCs w:val="24"/>
        </w:rPr>
        <w:t>:</w:t>
      </w:r>
    </w:p>
    <w:p w14:paraId="253A55B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9F7B69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furnish and install granite tops on the base cabinets</w:t>
      </w:r>
      <w:r w:rsidR="00321EF3">
        <w:rPr>
          <w:rFonts w:ascii="Arial" w:hAnsi="Arial" w:cs="Arial"/>
          <w:bCs/>
          <w:sz w:val="24"/>
          <w:szCs w:val="24"/>
        </w:rPr>
        <w:t xml:space="preserve"> in the Kitchen and Powder Room</w:t>
      </w:r>
      <w:r w:rsidRPr="002C669A">
        <w:rPr>
          <w:rFonts w:ascii="Arial" w:hAnsi="Arial" w:cs="Arial"/>
          <w:bCs/>
          <w:sz w:val="24"/>
          <w:szCs w:val="24"/>
        </w:rPr>
        <w:t xml:space="preserve">.  </w:t>
      </w:r>
    </w:p>
    <w:p w14:paraId="3F244F3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EFED534" w14:textId="77777777" w:rsidR="00321EF3" w:rsidRDefault="00321EF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Color: Absolute Black</w:t>
      </w:r>
    </w:p>
    <w:p w14:paraId="414613E4" w14:textId="77777777" w:rsidR="00321EF3" w:rsidRDefault="00321EF3" w:rsidP="002C669A">
      <w:pPr>
        <w:autoSpaceDE w:val="0"/>
        <w:autoSpaceDN w:val="0"/>
        <w:adjustRightInd w:val="0"/>
        <w:spacing w:after="0" w:line="240" w:lineRule="auto"/>
        <w:rPr>
          <w:rFonts w:ascii="Arial" w:hAnsi="Arial" w:cs="Arial"/>
          <w:bCs/>
          <w:sz w:val="24"/>
          <w:szCs w:val="24"/>
        </w:rPr>
      </w:pPr>
      <w:r w:rsidRPr="00321EF3">
        <w:rPr>
          <w:noProof/>
        </w:rPr>
        <w:lastRenderedPageBreak/>
        <w:drawing>
          <wp:inline distT="0" distB="0" distL="0" distR="0" wp14:anchorId="01D6C747" wp14:editId="27A78F2A">
            <wp:extent cx="4886325" cy="37909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6325" cy="3790950"/>
                    </a:xfrm>
                    <a:prstGeom prst="rect">
                      <a:avLst/>
                    </a:prstGeom>
                  </pic:spPr>
                </pic:pic>
              </a:graphicData>
            </a:graphic>
          </wp:inline>
        </w:drawing>
      </w:r>
    </w:p>
    <w:p w14:paraId="3875F02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Finish:</w:t>
      </w:r>
      <w:r w:rsidR="00321EF3">
        <w:rPr>
          <w:rFonts w:ascii="Arial" w:hAnsi="Arial" w:cs="Arial"/>
          <w:bCs/>
          <w:sz w:val="24"/>
          <w:szCs w:val="24"/>
        </w:rPr>
        <w:t xml:space="preserve"> Polished</w:t>
      </w:r>
    </w:p>
    <w:p w14:paraId="1F8B4909" w14:textId="77777777" w:rsidR="00321EF3" w:rsidRDefault="00321EF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Type of edge treatment: Eased</w:t>
      </w:r>
    </w:p>
    <w:p w14:paraId="3D7DA693" w14:textId="77777777" w:rsidR="00321EF3"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Number of fixtur</w:t>
      </w:r>
      <w:r w:rsidR="00321EF3">
        <w:rPr>
          <w:rFonts w:ascii="Arial" w:hAnsi="Arial" w:cs="Arial"/>
          <w:bCs/>
          <w:sz w:val="24"/>
          <w:szCs w:val="24"/>
        </w:rPr>
        <w:t>e holes in Kitchen countertop:1</w:t>
      </w:r>
    </w:p>
    <w:p w14:paraId="186C3A1C" w14:textId="77777777" w:rsidR="00321EF3" w:rsidRDefault="00321EF3"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Number of fixtur</w:t>
      </w:r>
      <w:r>
        <w:rPr>
          <w:rFonts w:ascii="Arial" w:hAnsi="Arial" w:cs="Arial"/>
          <w:bCs/>
          <w:sz w:val="24"/>
          <w:szCs w:val="24"/>
        </w:rPr>
        <w:t>e holes in Powder Room countertop:1</w:t>
      </w:r>
    </w:p>
    <w:p w14:paraId="0AFDFC72" w14:textId="77777777" w:rsidR="002C669A" w:rsidRPr="002C669A" w:rsidRDefault="00321EF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4” Backsplash in Kitchen: None</w:t>
      </w:r>
    </w:p>
    <w:p w14:paraId="4CCA64B3" w14:textId="77777777" w:rsidR="002C669A" w:rsidRDefault="00321EF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3” Backsplash in Powder Room: Yes</w:t>
      </w:r>
    </w:p>
    <w:p w14:paraId="0B860537" w14:textId="77777777" w:rsidR="00321EF3" w:rsidRPr="002C669A" w:rsidRDefault="00321EF3" w:rsidP="002C669A">
      <w:pPr>
        <w:autoSpaceDE w:val="0"/>
        <w:autoSpaceDN w:val="0"/>
        <w:adjustRightInd w:val="0"/>
        <w:spacing w:after="0" w:line="240" w:lineRule="auto"/>
        <w:rPr>
          <w:rFonts w:ascii="Arial" w:hAnsi="Arial" w:cs="Arial"/>
          <w:bCs/>
          <w:sz w:val="24"/>
          <w:szCs w:val="24"/>
        </w:rPr>
      </w:pPr>
    </w:p>
    <w:p w14:paraId="2F82CED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You have chosen a natural stone for your project and because of the variations in color/ graining and the </w:t>
      </w:r>
      <w:r w:rsidR="00321EF3" w:rsidRPr="002C669A">
        <w:rPr>
          <w:rFonts w:ascii="Arial" w:hAnsi="Arial" w:cs="Arial"/>
          <w:bCs/>
          <w:sz w:val="24"/>
          <w:szCs w:val="24"/>
        </w:rPr>
        <w:t>likelihood</w:t>
      </w:r>
      <w:r w:rsidRPr="002C669A">
        <w:rPr>
          <w:rFonts w:ascii="Arial" w:hAnsi="Arial" w:cs="Arial"/>
          <w:bCs/>
          <w:sz w:val="24"/>
          <w:szCs w:val="24"/>
        </w:rPr>
        <w:t xml:space="preserve"> of small pits and fissures, we recommend that you inspect your slabs and the layout prior to the cutting of the stone. If you decide not to do this our fabricator will do it for you but we will not be responsible if you're not satisfied with the finished product.</w:t>
      </w:r>
    </w:p>
    <w:p w14:paraId="48451ED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Granite countertops generally require field seams. All seams that may be required are at the sole discretion of the fabricator.</w:t>
      </w:r>
    </w:p>
    <w:p w14:paraId="1EBCDBB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E45215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Waiver for Personal Stone Inspection: I understand the characteristics of this material and waive my opportunity to personally inspect the product prior to fabrication. I authorize the use of stock material for my project and will not hold the builder or the fabricator liable for variances in the material as outlined above.</w:t>
      </w:r>
    </w:p>
    <w:p w14:paraId="4D1CF31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Customer Name:_____________________________  Date:_______________</w:t>
      </w:r>
    </w:p>
    <w:p w14:paraId="6AA706E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24BFEF29"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Acceptance for Personal Stone Inspection: I understand the characteristics of this material and will exercise my opportunity to personally inspect the product prior to fabrication. </w:t>
      </w:r>
    </w:p>
    <w:p w14:paraId="7246B05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Customer Name:_____________________________  Date:_______________</w:t>
      </w:r>
    </w:p>
    <w:p w14:paraId="1CE6E4A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0DE8A3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321EF3">
        <w:rPr>
          <w:rFonts w:ascii="Arial" w:hAnsi="Arial" w:cs="Arial"/>
          <w:b/>
          <w:bCs/>
          <w:sz w:val="24"/>
          <w:szCs w:val="24"/>
          <w:u w:val="single"/>
        </w:rPr>
        <w:t>WALL BACKSPLASH</w:t>
      </w:r>
      <w:r w:rsidR="00321EF3">
        <w:rPr>
          <w:rFonts w:ascii="Arial" w:hAnsi="Arial" w:cs="Arial"/>
          <w:bCs/>
          <w:sz w:val="24"/>
          <w:szCs w:val="24"/>
        </w:rPr>
        <w:t>:</w:t>
      </w:r>
    </w:p>
    <w:p w14:paraId="546A79D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3D0F69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2919FC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37AB7EB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TILE BACKSPLASH - STANDARD LAYOUT</w:t>
      </w:r>
    </w:p>
    <w:p w14:paraId="4929222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A0EF1D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lastRenderedPageBreak/>
        <w:t>We will furnish and install the tile and setting materials as described below:</w:t>
      </w:r>
    </w:p>
    <w:p w14:paraId="3A602171" w14:textId="77777777" w:rsidR="002C669A" w:rsidRDefault="002C669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Tile Manufacturer and Model #(s): Element</w:t>
      </w:r>
    </w:p>
    <w:p w14:paraId="14EFB436" w14:textId="77777777" w:rsidR="002C669A" w:rsidRDefault="002C669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Color(s):Mist</w:t>
      </w:r>
    </w:p>
    <w:p w14:paraId="4AE12C05" w14:textId="77777777" w:rsidR="002C669A" w:rsidRDefault="002C669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Size(s):3x12</w:t>
      </w:r>
    </w:p>
    <w:p w14:paraId="3B62A2B2" w14:textId="77777777" w:rsidR="002C669A" w:rsidRDefault="002C669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Grout Color: Sterling</w:t>
      </w:r>
    </w:p>
    <w:p w14:paraId="52084933" w14:textId="77777777" w:rsidR="002C669A" w:rsidRDefault="002C669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Layout: Staggered</w:t>
      </w:r>
    </w:p>
    <w:p w14:paraId="22ED0EC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7B5BEB29" w14:textId="77777777" w:rsidR="002C669A" w:rsidRDefault="0028457F"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SEE DRAWING BELOW</w:t>
      </w:r>
      <w:r w:rsidR="002C669A" w:rsidRPr="002C669A">
        <w:rPr>
          <w:rFonts w:ascii="Arial" w:hAnsi="Arial" w:cs="Arial"/>
          <w:bCs/>
          <w:sz w:val="24"/>
          <w:szCs w:val="24"/>
        </w:rPr>
        <w:t xml:space="preserve"> FOR TILE LAYOUT.</w:t>
      </w:r>
    </w:p>
    <w:p w14:paraId="10597710" w14:textId="77777777" w:rsidR="002C669A" w:rsidRDefault="002C669A" w:rsidP="002C669A">
      <w:pPr>
        <w:autoSpaceDE w:val="0"/>
        <w:autoSpaceDN w:val="0"/>
        <w:adjustRightInd w:val="0"/>
        <w:spacing w:after="0" w:line="240" w:lineRule="auto"/>
        <w:rPr>
          <w:rFonts w:ascii="Arial" w:hAnsi="Arial" w:cs="Arial"/>
          <w:bCs/>
          <w:sz w:val="24"/>
          <w:szCs w:val="24"/>
        </w:rPr>
      </w:pPr>
      <w:r>
        <w:rPr>
          <w:rFonts w:ascii="Arial" w:hAnsi="Arial" w:cs="Arial"/>
          <w:bCs/>
          <w:noProof/>
          <w:sz w:val="24"/>
          <w:szCs w:val="24"/>
        </w:rPr>
        <w:drawing>
          <wp:inline distT="0" distB="0" distL="0" distR="0" wp14:anchorId="622C03B8" wp14:editId="4D9782EF">
            <wp:extent cx="3810000" cy="156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r="46174" b="40823"/>
                    <a:stretch/>
                  </pic:blipFill>
                  <pic:spPr bwMode="auto">
                    <a:xfrm>
                      <a:off x="0" y="0"/>
                      <a:ext cx="3810000"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53395B55" w14:textId="77777777" w:rsidR="0028457F" w:rsidRDefault="0028457F" w:rsidP="002C669A">
      <w:pPr>
        <w:autoSpaceDE w:val="0"/>
        <w:autoSpaceDN w:val="0"/>
        <w:adjustRightInd w:val="0"/>
        <w:spacing w:after="0" w:line="240" w:lineRule="auto"/>
        <w:rPr>
          <w:rFonts w:ascii="Arial" w:hAnsi="Arial" w:cs="Arial"/>
          <w:bCs/>
          <w:sz w:val="24"/>
          <w:szCs w:val="24"/>
        </w:rPr>
      </w:pPr>
    </w:p>
    <w:p w14:paraId="5A71A066" w14:textId="77777777" w:rsidR="0028457F" w:rsidRDefault="0028457F" w:rsidP="0028457F">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SEE CABINET ELEVATIONS IN “KITCHEN CABINET” SECTION FOR TILE LOCATIONS. </w:t>
      </w:r>
    </w:p>
    <w:p w14:paraId="54233EB2" w14:textId="77777777" w:rsidR="0028457F" w:rsidRPr="002C669A" w:rsidRDefault="0028457F" w:rsidP="002C669A">
      <w:pPr>
        <w:autoSpaceDE w:val="0"/>
        <w:autoSpaceDN w:val="0"/>
        <w:adjustRightInd w:val="0"/>
        <w:spacing w:after="0" w:line="240" w:lineRule="auto"/>
        <w:rPr>
          <w:rFonts w:ascii="Arial" w:hAnsi="Arial" w:cs="Arial"/>
          <w:bCs/>
          <w:sz w:val="24"/>
          <w:szCs w:val="24"/>
        </w:rPr>
      </w:pPr>
    </w:p>
    <w:p w14:paraId="6729241A" w14:textId="77777777" w:rsidR="002C669A" w:rsidRDefault="002C669A" w:rsidP="002C669A">
      <w:pPr>
        <w:autoSpaceDE w:val="0"/>
        <w:autoSpaceDN w:val="0"/>
        <w:adjustRightInd w:val="0"/>
        <w:spacing w:after="0" w:line="240" w:lineRule="auto"/>
        <w:rPr>
          <w:rFonts w:ascii="Arial" w:hAnsi="Arial" w:cs="Arial"/>
          <w:bCs/>
          <w:sz w:val="24"/>
          <w:szCs w:val="24"/>
        </w:rPr>
      </w:pPr>
    </w:p>
    <w:p w14:paraId="305AF9C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The tile will be set in a straight pattern using field tile with no accents. (standard layout)</w:t>
      </w:r>
    </w:p>
    <w:p w14:paraId="2D2DE6B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Pr>
          <w:rFonts w:ascii="Arial" w:hAnsi="Arial" w:cs="Arial"/>
          <w:bCs/>
          <w:noProof/>
          <w:sz w:val="24"/>
          <w:szCs w:val="24"/>
        </w:rPr>
        <w:drawing>
          <wp:inline distT="0" distB="0" distL="0" distR="0" wp14:anchorId="4886E38A" wp14:editId="79D4015E">
            <wp:extent cx="6176010" cy="1774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6010" cy="1774190"/>
                    </a:xfrm>
                    <a:prstGeom prst="rect">
                      <a:avLst/>
                    </a:prstGeom>
                    <a:noFill/>
                  </pic:spPr>
                </pic:pic>
              </a:graphicData>
            </a:graphic>
          </wp:inline>
        </w:drawing>
      </w:r>
    </w:p>
    <w:p w14:paraId="54F8F1FD" w14:textId="77777777" w:rsidR="00321EF3" w:rsidRDefault="00321EF3" w:rsidP="002C669A">
      <w:pPr>
        <w:autoSpaceDE w:val="0"/>
        <w:autoSpaceDN w:val="0"/>
        <w:adjustRightInd w:val="0"/>
        <w:spacing w:after="0" w:line="240" w:lineRule="auto"/>
        <w:rPr>
          <w:rFonts w:ascii="Arial" w:hAnsi="Arial" w:cs="Arial"/>
          <w:bCs/>
          <w:sz w:val="24"/>
          <w:szCs w:val="24"/>
        </w:rPr>
      </w:pPr>
    </w:p>
    <w:p w14:paraId="6D686C3F"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In tile installations with a "standard" layout the electrical switches and outlets that fall within the backsplash area will be placed for code compliance and the owner's convenience without regard for tile layout. (Standard layout design is with all tiles at right angles with the walls and countertops, and normally involves a single type of tile--no diagonals, listellos, accents, mosaics or borders.)</w:t>
      </w:r>
    </w:p>
    <w:p w14:paraId="5A0D97F5" w14:textId="77777777" w:rsidR="00321EF3" w:rsidRDefault="00321EF3" w:rsidP="002C669A">
      <w:pPr>
        <w:autoSpaceDE w:val="0"/>
        <w:autoSpaceDN w:val="0"/>
        <w:adjustRightInd w:val="0"/>
        <w:spacing w:after="0" w:line="240" w:lineRule="auto"/>
        <w:rPr>
          <w:rFonts w:ascii="Arial" w:hAnsi="Arial" w:cs="Arial"/>
          <w:bCs/>
          <w:sz w:val="24"/>
          <w:szCs w:val="24"/>
        </w:rPr>
      </w:pPr>
    </w:p>
    <w:p w14:paraId="568B8192" w14:textId="77777777" w:rsidR="00321EF3" w:rsidRPr="002C669A" w:rsidRDefault="00321EF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Tile will stay at 18” height except behind the range hood where it will go to the ceiling between the two adjacent cabinets.</w:t>
      </w:r>
    </w:p>
    <w:p w14:paraId="40F6A9A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1D6A5C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321EF3">
        <w:rPr>
          <w:rFonts w:ascii="Arial" w:hAnsi="Arial" w:cs="Arial"/>
          <w:b/>
          <w:bCs/>
          <w:sz w:val="24"/>
          <w:szCs w:val="24"/>
          <w:u w:val="single"/>
        </w:rPr>
        <w:t>KITCHEN FIXTURES</w:t>
      </w:r>
      <w:r w:rsidR="00321EF3">
        <w:rPr>
          <w:rFonts w:ascii="Arial" w:hAnsi="Arial" w:cs="Arial"/>
          <w:bCs/>
          <w:sz w:val="24"/>
          <w:szCs w:val="24"/>
        </w:rPr>
        <w:t>:</w:t>
      </w:r>
    </w:p>
    <w:p w14:paraId="32A1F19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9BF3B0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furnish and install the following kitchen fixtures.</w:t>
      </w:r>
    </w:p>
    <w:p w14:paraId="084936D8" w14:textId="77777777" w:rsidR="003A6B03" w:rsidRDefault="003A6B03" w:rsidP="002C669A">
      <w:pPr>
        <w:autoSpaceDE w:val="0"/>
        <w:autoSpaceDN w:val="0"/>
        <w:adjustRightInd w:val="0"/>
        <w:spacing w:after="0" w:line="240" w:lineRule="auto"/>
        <w:rPr>
          <w:rFonts w:ascii="Arial" w:hAnsi="Arial" w:cs="Arial"/>
          <w:bCs/>
          <w:sz w:val="24"/>
          <w:szCs w:val="24"/>
        </w:rPr>
      </w:pPr>
    </w:p>
    <w:p w14:paraId="7BC9BD2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Sink make:  </w:t>
      </w:r>
      <w:r w:rsidR="00321EF3">
        <w:rPr>
          <w:rFonts w:ascii="Arial" w:hAnsi="Arial" w:cs="Arial"/>
          <w:bCs/>
          <w:sz w:val="24"/>
          <w:szCs w:val="24"/>
        </w:rPr>
        <w:t>Luxart</w:t>
      </w:r>
      <w:r w:rsidRPr="002C669A">
        <w:rPr>
          <w:rFonts w:ascii="Arial" w:hAnsi="Arial" w:cs="Arial"/>
          <w:bCs/>
          <w:sz w:val="24"/>
          <w:szCs w:val="24"/>
        </w:rPr>
        <w:t xml:space="preserve">          </w:t>
      </w:r>
    </w:p>
    <w:p w14:paraId="056991D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Sink model: </w:t>
      </w:r>
      <w:r w:rsidR="00321EF3" w:rsidRPr="00321EF3">
        <w:rPr>
          <w:rFonts w:ascii="Arial" w:hAnsi="Arial" w:cs="Arial"/>
          <w:bCs/>
          <w:sz w:val="24"/>
          <w:szCs w:val="24"/>
        </w:rPr>
        <w:t>LXZS772</w:t>
      </w:r>
    </w:p>
    <w:p w14:paraId="3E0C28C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Sink color or finish: </w:t>
      </w:r>
      <w:r w:rsidR="00321EF3">
        <w:rPr>
          <w:rFonts w:ascii="Arial" w:hAnsi="Arial" w:cs="Arial"/>
          <w:bCs/>
          <w:sz w:val="24"/>
          <w:szCs w:val="24"/>
        </w:rPr>
        <w:t>Stainless</w:t>
      </w:r>
    </w:p>
    <w:p w14:paraId="73859EC1"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Sink size: </w:t>
      </w:r>
      <w:r w:rsidR="003A6B03">
        <w:rPr>
          <w:rFonts w:ascii="Arial" w:hAnsi="Arial" w:cs="Arial"/>
          <w:bCs/>
          <w:sz w:val="24"/>
          <w:szCs w:val="24"/>
        </w:rPr>
        <w:t>27” x 17”</w:t>
      </w:r>
    </w:p>
    <w:p w14:paraId="682835FE" w14:textId="77777777" w:rsidR="003A6B03" w:rsidRDefault="003A6B0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Depth: 10”</w:t>
      </w:r>
    </w:p>
    <w:p w14:paraId="69AC300E" w14:textId="77777777" w:rsidR="003A6B03" w:rsidRPr="002C669A" w:rsidRDefault="003A6B0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Gauge: 16”</w:t>
      </w:r>
    </w:p>
    <w:p w14:paraId="0DBC80A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lastRenderedPageBreak/>
        <w:t xml:space="preserve">Bowl type: </w:t>
      </w:r>
      <w:r w:rsidR="003A6B03">
        <w:rPr>
          <w:rFonts w:ascii="Arial" w:hAnsi="Arial" w:cs="Arial"/>
          <w:bCs/>
          <w:sz w:val="24"/>
          <w:szCs w:val="24"/>
        </w:rPr>
        <w:t>Undermount</w:t>
      </w:r>
    </w:p>
    <w:p w14:paraId="13A11C6E" w14:textId="77777777" w:rsidR="002C669A" w:rsidRDefault="00321EF3" w:rsidP="002C669A">
      <w:pPr>
        <w:autoSpaceDE w:val="0"/>
        <w:autoSpaceDN w:val="0"/>
        <w:adjustRightInd w:val="0"/>
        <w:spacing w:after="0" w:line="240" w:lineRule="auto"/>
        <w:rPr>
          <w:rFonts w:ascii="Arial" w:hAnsi="Arial" w:cs="Arial"/>
          <w:bCs/>
          <w:sz w:val="24"/>
          <w:szCs w:val="24"/>
        </w:rPr>
      </w:pPr>
      <w:r w:rsidRPr="00321EF3">
        <w:rPr>
          <w:noProof/>
        </w:rPr>
        <w:drawing>
          <wp:inline distT="0" distB="0" distL="0" distR="0" wp14:anchorId="554563FD" wp14:editId="6219D007">
            <wp:extent cx="5715000" cy="35433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7834" b="20166"/>
                    <a:stretch/>
                  </pic:blipFill>
                  <pic:spPr bwMode="auto">
                    <a:xfrm>
                      <a:off x="0" y="0"/>
                      <a:ext cx="5715000" cy="3543300"/>
                    </a:xfrm>
                    <a:prstGeom prst="rect">
                      <a:avLst/>
                    </a:prstGeom>
                    <a:ln>
                      <a:noFill/>
                    </a:ln>
                    <a:extLst>
                      <a:ext uri="{53640926-AAD7-44D8-BBD7-CCE9431645EC}">
                        <a14:shadowObscured xmlns:a14="http://schemas.microsoft.com/office/drawing/2010/main"/>
                      </a:ext>
                    </a:extLst>
                  </pic:spPr>
                </pic:pic>
              </a:graphicData>
            </a:graphic>
          </wp:inline>
        </w:drawing>
      </w:r>
    </w:p>
    <w:p w14:paraId="26CC688D" w14:textId="77777777" w:rsidR="00321EF3" w:rsidRPr="002C669A" w:rsidRDefault="00321EF3" w:rsidP="002C669A">
      <w:pPr>
        <w:autoSpaceDE w:val="0"/>
        <w:autoSpaceDN w:val="0"/>
        <w:adjustRightInd w:val="0"/>
        <w:spacing w:after="0" w:line="240" w:lineRule="auto"/>
        <w:rPr>
          <w:rFonts w:ascii="Arial" w:hAnsi="Arial" w:cs="Arial"/>
          <w:bCs/>
          <w:sz w:val="24"/>
          <w:szCs w:val="24"/>
        </w:rPr>
      </w:pPr>
      <w:r>
        <w:rPr>
          <w:noProof/>
        </w:rPr>
        <w:drawing>
          <wp:inline distT="0" distB="0" distL="0" distR="0" wp14:anchorId="134E84B2" wp14:editId="46456692">
            <wp:extent cx="4743450" cy="3627344"/>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6900" cy="3629982"/>
                    </a:xfrm>
                    <a:prstGeom prst="rect">
                      <a:avLst/>
                    </a:prstGeom>
                  </pic:spPr>
                </pic:pic>
              </a:graphicData>
            </a:graphic>
          </wp:inline>
        </w:drawing>
      </w:r>
    </w:p>
    <w:p w14:paraId="0AD3B2B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Faucet make:</w:t>
      </w:r>
      <w:r w:rsidR="003A6B03">
        <w:rPr>
          <w:rFonts w:ascii="Arial" w:hAnsi="Arial" w:cs="Arial"/>
          <w:bCs/>
          <w:sz w:val="24"/>
          <w:szCs w:val="24"/>
        </w:rPr>
        <w:t xml:space="preserve"> Delta</w:t>
      </w:r>
    </w:p>
    <w:p w14:paraId="767C6AA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Faucet model: </w:t>
      </w:r>
      <w:r w:rsidR="003A6B03">
        <w:rPr>
          <w:rFonts w:ascii="Arial" w:hAnsi="Arial" w:cs="Arial"/>
          <w:bCs/>
          <w:sz w:val="24"/>
          <w:szCs w:val="24"/>
        </w:rPr>
        <w:t>9159-DST</w:t>
      </w:r>
    </w:p>
    <w:p w14:paraId="1E15584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Faucet color or finish: </w:t>
      </w:r>
      <w:r w:rsidR="003A6B03">
        <w:rPr>
          <w:rFonts w:ascii="Arial" w:hAnsi="Arial" w:cs="Arial"/>
          <w:bCs/>
          <w:sz w:val="24"/>
          <w:szCs w:val="24"/>
        </w:rPr>
        <w:t>Polished Chrome</w:t>
      </w:r>
    </w:p>
    <w:p w14:paraId="33E83EC9"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Faucet size: </w:t>
      </w:r>
      <w:r w:rsidR="003A6B03">
        <w:rPr>
          <w:rFonts w:ascii="Arial" w:hAnsi="Arial" w:cs="Arial"/>
          <w:bCs/>
          <w:sz w:val="24"/>
          <w:szCs w:val="24"/>
        </w:rPr>
        <w:t>15-11/16”</w:t>
      </w:r>
    </w:p>
    <w:p w14:paraId="6FBD7830" w14:textId="77777777" w:rsidR="003A6B03" w:rsidRPr="002C669A" w:rsidRDefault="003A6B0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Faucet Allowance if other faucet chosen: $225</w:t>
      </w:r>
    </w:p>
    <w:p w14:paraId="52B8BB1A" w14:textId="77777777" w:rsidR="002C669A" w:rsidRDefault="003A6B03" w:rsidP="002C669A">
      <w:pPr>
        <w:autoSpaceDE w:val="0"/>
        <w:autoSpaceDN w:val="0"/>
        <w:adjustRightInd w:val="0"/>
        <w:spacing w:after="0" w:line="240" w:lineRule="auto"/>
        <w:rPr>
          <w:rFonts w:ascii="Arial" w:hAnsi="Arial" w:cs="Arial"/>
          <w:bCs/>
          <w:sz w:val="24"/>
          <w:szCs w:val="24"/>
        </w:rPr>
      </w:pPr>
      <w:r w:rsidRPr="003A6B03">
        <w:rPr>
          <w:rFonts w:ascii="Arial" w:hAnsi="Arial" w:cs="Arial"/>
          <w:bCs/>
          <w:noProof/>
          <w:sz w:val="24"/>
          <w:szCs w:val="24"/>
        </w:rPr>
        <w:lastRenderedPageBreak/>
        <w:drawing>
          <wp:inline distT="0" distB="0" distL="0" distR="0" wp14:anchorId="6F7CDAEF" wp14:editId="23E7F23F">
            <wp:extent cx="3876675" cy="3876675"/>
            <wp:effectExtent l="0" t="0" r="0" b="9525"/>
            <wp:docPr id="294" name="Picture 294" descr="C:\Users\Mslingerland\Downloads\9159-DST-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lingerland\Downloads\9159-DST-B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13EEC36B" w14:textId="77777777" w:rsidR="003A6B03" w:rsidRDefault="003A6B03" w:rsidP="002C669A">
      <w:pPr>
        <w:autoSpaceDE w:val="0"/>
        <w:autoSpaceDN w:val="0"/>
        <w:adjustRightInd w:val="0"/>
        <w:spacing w:after="0" w:line="240" w:lineRule="auto"/>
        <w:rPr>
          <w:rFonts w:ascii="Arial" w:hAnsi="Arial" w:cs="Arial"/>
          <w:bCs/>
          <w:sz w:val="24"/>
          <w:szCs w:val="24"/>
        </w:rPr>
      </w:pPr>
    </w:p>
    <w:p w14:paraId="49CB93B9" w14:textId="77777777" w:rsidR="003A6B03" w:rsidRDefault="003A6B0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Garbage Disposal Make: Insinkerator</w:t>
      </w:r>
    </w:p>
    <w:p w14:paraId="21EEEE5C" w14:textId="77777777" w:rsidR="003A6B03" w:rsidRDefault="003A6B0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Model: Badger 5</w:t>
      </w:r>
    </w:p>
    <w:p w14:paraId="663B0434" w14:textId="77777777" w:rsidR="003A6B03" w:rsidRPr="002C669A" w:rsidRDefault="003A6B03"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Horsepower: 1/2</w:t>
      </w:r>
    </w:p>
    <w:p w14:paraId="011D355B" w14:textId="77777777" w:rsidR="002C669A" w:rsidRPr="002C669A" w:rsidRDefault="003A6B03" w:rsidP="002C669A">
      <w:pPr>
        <w:autoSpaceDE w:val="0"/>
        <w:autoSpaceDN w:val="0"/>
        <w:adjustRightInd w:val="0"/>
        <w:spacing w:after="0" w:line="240" w:lineRule="auto"/>
        <w:rPr>
          <w:rFonts w:ascii="Arial" w:hAnsi="Arial" w:cs="Arial"/>
          <w:bCs/>
          <w:sz w:val="24"/>
          <w:szCs w:val="24"/>
        </w:rPr>
      </w:pPr>
      <w:r>
        <w:rPr>
          <w:noProof/>
        </w:rPr>
        <w:drawing>
          <wp:inline distT="0" distB="0" distL="0" distR="0" wp14:anchorId="14451243" wp14:editId="38DA50BC">
            <wp:extent cx="2276475" cy="37814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76475" cy="3781425"/>
                    </a:xfrm>
                    <a:prstGeom prst="rect">
                      <a:avLst/>
                    </a:prstGeom>
                  </pic:spPr>
                </pic:pic>
              </a:graphicData>
            </a:graphic>
          </wp:inline>
        </w:drawing>
      </w:r>
    </w:p>
    <w:p w14:paraId="58949E34" w14:textId="77777777" w:rsidR="003A6B03" w:rsidRDefault="003A6B03" w:rsidP="002C669A">
      <w:pPr>
        <w:autoSpaceDE w:val="0"/>
        <w:autoSpaceDN w:val="0"/>
        <w:adjustRightInd w:val="0"/>
        <w:spacing w:after="0" w:line="240" w:lineRule="auto"/>
        <w:rPr>
          <w:rFonts w:ascii="Arial" w:hAnsi="Arial" w:cs="Arial"/>
          <w:bCs/>
          <w:sz w:val="24"/>
          <w:szCs w:val="24"/>
        </w:rPr>
      </w:pPr>
    </w:p>
    <w:p w14:paraId="588608EE" w14:textId="77777777" w:rsidR="003A6B03" w:rsidRDefault="003A6B03" w:rsidP="002C669A">
      <w:pPr>
        <w:autoSpaceDE w:val="0"/>
        <w:autoSpaceDN w:val="0"/>
        <w:adjustRightInd w:val="0"/>
        <w:spacing w:after="0" w:line="240" w:lineRule="auto"/>
        <w:rPr>
          <w:rFonts w:ascii="Arial" w:hAnsi="Arial" w:cs="Arial"/>
          <w:b/>
          <w:bCs/>
          <w:sz w:val="24"/>
          <w:szCs w:val="24"/>
          <w:u w:val="single"/>
        </w:rPr>
      </w:pPr>
    </w:p>
    <w:p w14:paraId="2911882D" w14:textId="77777777" w:rsidR="003A6B03" w:rsidRDefault="003A6B03" w:rsidP="002C669A">
      <w:pPr>
        <w:autoSpaceDE w:val="0"/>
        <w:autoSpaceDN w:val="0"/>
        <w:adjustRightInd w:val="0"/>
        <w:spacing w:after="0" w:line="240" w:lineRule="auto"/>
        <w:rPr>
          <w:rFonts w:ascii="Arial" w:hAnsi="Arial" w:cs="Arial"/>
          <w:b/>
          <w:bCs/>
          <w:sz w:val="24"/>
          <w:szCs w:val="24"/>
          <w:u w:val="single"/>
        </w:rPr>
      </w:pPr>
    </w:p>
    <w:p w14:paraId="20A1E78A" w14:textId="77777777" w:rsidR="001638A7" w:rsidRPr="002C669A" w:rsidRDefault="001638A7" w:rsidP="001638A7">
      <w:pPr>
        <w:autoSpaceDE w:val="0"/>
        <w:autoSpaceDN w:val="0"/>
        <w:adjustRightInd w:val="0"/>
        <w:spacing w:after="0" w:line="240" w:lineRule="auto"/>
        <w:rPr>
          <w:rFonts w:ascii="Arial" w:hAnsi="Arial" w:cs="Arial"/>
          <w:bCs/>
          <w:sz w:val="24"/>
          <w:szCs w:val="24"/>
        </w:rPr>
      </w:pPr>
      <w:r>
        <w:rPr>
          <w:rFonts w:ascii="Arial" w:hAnsi="Arial" w:cs="Arial"/>
          <w:b/>
          <w:bCs/>
          <w:sz w:val="24"/>
          <w:szCs w:val="24"/>
          <w:u w:val="single"/>
        </w:rPr>
        <w:lastRenderedPageBreak/>
        <w:t>POWDER ROOM</w:t>
      </w:r>
      <w:r w:rsidRPr="00321EF3">
        <w:rPr>
          <w:rFonts w:ascii="Arial" w:hAnsi="Arial" w:cs="Arial"/>
          <w:b/>
          <w:bCs/>
          <w:sz w:val="24"/>
          <w:szCs w:val="24"/>
          <w:u w:val="single"/>
        </w:rPr>
        <w:t xml:space="preserve"> FIXTURES</w:t>
      </w:r>
      <w:r>
        <w:rPr>
          <w:rFonts w:ascii="Arial" w:hAnsi="Arial" w:cs="Arial"/>
          <w:bCs/>
          <w:sz w:val="24"/>
          <w:szCs w:val="24"/>
        </w:rPr>
        <w:t>:</w:t>
      </w:r>
    </w:p>
    <w:p w14:paraId="7E3C4DA7" w14:textId="77777777" w:rsidR="001638A7" w:rsidRPr="002C669A" w:rsidRDefault="001638A7" w:rsidP="001638A7">
      <w:pPr>
        <w:autoSpaceDE w:val="0"/>
        <w:autoSpaceDN w:val="0"/>
        <w:adjustRightInd w:val="0"/>
        <w:spacing w:after="0" w:line="240" w:lineRule="auto"/>
        <w:rPr>
          <w:rFonts w:ascii="Arial" w:hAnsi="Arial" w:cs="Arial"/>
          <w:bCs/>
          <w:sz w:val="24"/>
          <w:szCs w:val="24"/>
        </w:rPr>
      </w:pPr>
    </w:p>
    <w:p w14:paraId="6A7C0C88" w14:textId="77777777" w:rsidR="001638A7" w:rsidRPr="002C669A" w:rsidRDefault="001638A7" w:rsidP="001638A7">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furnish a</w:t>
      </w:r>
      <w:r>
        <w:rPr>
          <w:rFonts w:ascii="Arial" w:hAnsi="Arial" w:cs="Arial"/>
          <w:bCs/>
          <w:sz w:val="24"/>
          <w:szCs w:val="24"/>
        </w:rPr>
        <w:t>nd install the following powder room</w:t>
      </w:r>
      <w:r w:rsidRPr="002C669A">
        <w:rPr>
          <w:rFonts w:ascii="Arial" w:hAnsi="Arial" w:cs="Arial"/>
          <w:bCs/>
          <w:sz w:val="24"/>
          <w:szCs w:val="24"/>
        </w:rPr>
        <w:t xml:space="preserve"> fixtures.</w:t>
      </w:r>
    </w:p>
    <w:p w14:paraId="33F9A9D4" w14:textId="77777777" w:rsidR="001638A7" w:rsidRDefault="001638A7" w:rsidP="001638A7">
      <w:pPr>
        <w:autoSpaceDE w:val="0"/>
        <w:autoSpaceDN w:val="0"/>
        <w:adjustRightInd w:val="0"/>
        <w:spacing w:after="0" w:line="240" w:lineRule="auto"/>
        <w:rPr>
          <w:rFonts w:ascii="Arial" w:hAnsi="Arial" w:cs="Arial"/>
          <w:bCs/>
          <w:sz w:val="24"/>
          <w:szCs w:val="24"/>
        </w:rPr>
      </w:pPr>
    </w:p>
    <w:p w14:paraId="0BF4FD7D" w14:textId="77777777" w:rsidR="001638A7" w:rsidRPr="002C669A" w:rsidRDefault="001638A7" w:rsidP="001638A7">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Sink make:  </w:t>
      </w:r>
      <w:r w:rsidR="00703496">
        <w:rPr>
          <w:rFonts w:ascii="Arial" w:hAnsi="Arial" w:cs="Arial"/>
          <w:bCs/>
          <w:sz w:val="24"/>
          <w:szCs w:val="24"/>
        </w:rPr>
        <w:t>Kohler</w:t>
      </w:r>
      <w:r w:rsidRPr="002C669A">
        <w:rPr>
          <w:rFonts w:ascii="Arial" w:hAnsi="Arial" w:cs="Arial"/>
          <w:bCs/>
          <w:sz w:val="24"/>
          <w:szCs w:val="24"/>
        </w:rPr>
        <w:t xml:space="preserve">         </w:t>
      </w:r>
    </w:p>
    <w:p w14:paraId="50AD6539" w14:textId="77777777" w:rsidR="001638A7" w:rsidRPr="002C669A" w:rsidRDefault="00703496" w:rsidP="001638A7">
      <w:pPr>
        <w:autoSpaceDE w:val="0"/>
        <w:autoSpaceDN w:val="0"/>
        <w:adjustRightInd w:val="0"/>
        <w:spacing w:after="0" w:line="240" w:lineRule="auto"/>
        <w:rPr>
          <w:rFonts w:ascii="Arial" w:hAnsi="Arial" w:cs="Arial"/>
          <w:bCs/>
          <w:sz w:val="24"/>
          <w:szCs w:val="24"/>
        </w:rPr>
      </w:pPr>
      <w:r>
        <w:rPr>
          <w:rFonts w:ascii="Arial" w:hAnsi="Arial" w:cs="Arial"/>
          <w:bCs/>
          <w:sz w:val="24"/>
          <w:szCs w:val="24"/>
        </w:rPr>
        <w:t>Sink model: K-2882-0</w:t>
      </w:r>
    </w:p>
    <w:p w14:paraId="27111A1E" w14:textId="77777777" w:rsidR="001638A7" w:rsidRPr="002C669A" w:rsidRDefault="001638A7" w:rsidP="001638A7">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Sink color or finish: </w:t>
      </w:r>
      <w:r w:rsidR="00703496">
        <w:rPr>
          <w:rFonts w:ascii="Arial" w:hAnsi="Arial" w:cs="Arial"/>
          <w:bCs/>
          <w:sz w:val="24"/>
          <w:szCs w:val="24"/>
        </w:rPr>
        <w:t>White</w:t>
      </w:r>
    </w:p>
    <w:p w14:paraId="5623C5A4" w14:textId="77777777" w:rsidR="00703496" w:rsidRPr="00703496" w:rsidRDefault="001638A7" w:rsidP="00703496">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Sink size: </w:t>
      </w:r>
      <w:r w:rsidR="00703496">
        <w:rPr>
          <w:rFonts w:ascii="Arial" w:hAnsi="Arial" w:cs="Arial"/>
          <w:bCs/>
          <w:sz w:val="24"/>
          <w:szCs w:val="24"/>
        </w:rPr>
        <w:tab/>
      </w:r>
      <w:r w:rsidR="00703496" w:rsidRPr="00703496">
        <w:rPr>
          <w:rFonts w:ascii="Arial" w:hAnsi="Arial" w:cs="Arial"/>
          <w:bCs/>
          <w:sz w:val="24"/>
          <w:szCs w:val="24"/>
        </w:rPr>
        <w:t>Length: 17-1/4" (438 mm)</w:t>
      </w:r>
    </w:p>
    <w:p w14:paraId="35620F21" w14:textId="77777777" w:rsidR="00703496" w:rsidRPr="00703496" w:rsidRDefault="00703496" w:rsidP="00703496">
      <w:pPr>
        <w:autoSpaceDE w:val="0"/>
        <w:autoSpaceDN w:val="0"/>
        <w:adjustRightInd w:val="0"/>
        <w:spacing w:after="0" w:line="240" w:lineRule="auto"/>
        <w:ind w:left="720" w:firstLine="720"/>
        <w:rPr>
          <w:rFonts w:ascii="Arial" w:hAnsi="Arial" w:cs="Arial"/>
          <w:bCs/>
          <w:sz w:val="24"/>
          <w:szCs w:val="24"/>
        </w:rPr>
      </w:pPr>
      <w:r w:rsidRPr="00703496">
        <w:rPr>
          <w:rFonts w:ascii="Arial" w:hAnsi="Arial" w:cs="Arial"/>
          <w:bCs/>
          <w:sz w:val="24"/>
          <w:szCs w:val="24"/>
        </w:rPr>
        <w:t>Width: 13" (330 mm)</w:t>
      </w:r>
    </w:p>
    <w:p w14:paraId="0DEB23B5" w14:textId="77777777" w:rsidR="00703496" w:rsidRDefault="00703496" w:rsidP="00703496">
      <w:pPr>
        <w:autoSpaceDE w:val="0"/>
        <w:autoSpaceDN w:val="0"/>
        <w:adjustRightInd w:val="0"/>
        <w:spacing w:after="0" w:line="240" w:lineRule="auto"/>
        <w:ind w:left="720" w:firstLine="720"/>
        <w:rPr>
          <w:rFonts w:ascii="Arial" w:hAnsi="Arial" w:cs="Arial"/>
          <w:bCs/>
          <w:sz w:val="24"/>
          <w:szCs w:val="24"/>
        </w:rPr>
      </w:pPr>
      <w:r>
        <w:rPr>
          <w:rFonts w:ascii="Arial" w:hAnsi="Arial" w:cs="Arial"/>
          <w:bCs/>
          <w:sz w:val="24"/>
          <w:szCs w:val="24"/>
        </w:rPr>
        <w:t>Water depth: 3-1/8" (79 mm)</w:t>
      </w:r>
    </w:p>
    <w:p w14:paraId="10C58B82" w14:textId="77777777" w:rsidR="001638A7" w:rsidRDefault="001638A7" w:rsidP="00703496">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Bowl type: </w:t>
      </w:r>
      <w:r>
        <w:rPr>
          <w:rFonts w:ascii="Arial" w:hAnsi="Arial" w:cs="Arial"/>
          <w:bCs/>
          <w:sz w:val="24"/>
          <w:szCs w:val="24"/>
        </w:rPr>
        <w:t>Undermount</w:t>
      </w:r>
    </w:p>
    <w:p w14:paraId="0585A8E9" w14:textId="77777777" w:rsidR="00703496" w:rsidRPr="002C669A" w:rsidRDefault="00703496" w:rsidP="00703496">
      <w:pPr>
        <w:autoSpaceDE w:val="0"/>
        <w:autoSpaceDN w:val="0"/>
        <w:adjustRightInd w:val="0"/>
        <w:spacing w:after="0" w:line="240" w:lineRule="auto"/>
        <w:rPr>
          <w:rFonts w:ascii="Arial" w:hAnsi="Arial" w:cs="Arial"/>
          <w:bCs/>
          <w:sz w:val="24"/>
          <w:szCs w:val="24"/>
        </w:rPr>
      </w:pPr>
      <w:r>
        <w:rPr>
          <w:rFonts w:ascii="Arial" w:hAnsi="Arial" w:cs="Arial"/>
          <w:bCs/>
          <w:sz w:val="24"/>
          <w:szCs w:val="24"/>
        </w:rPr>
        <w:t>Sink Allowance if other sink chosen: $115</w:t>
      </w:r>
    </w:p>
    <w:p w14:paraId="73ADAC56" w14:textId="77777777" w:rsidR="001638A7" w:rsidRDefault="00703496" w:rsidP="002C669A">
      <w:pPr>
        <w:autoSpaceDE w:val="0"/>
        <w:autoSpaceDN w:val="0"/>
        <w:adjustRightInd w:val="0"/>
        <w:spacing w:after="0" w:line="240" w:lineRule="auto"/>
        <w:rPr>
          <w:noProof/>
        </w:rPr>
      </w:pPr>
      <w:r w:rsidRPr="00703496">
        <w:rPr>
          <w:noProof/>
        </w:rPr>
        <w:drawing>
          <wp:inline distT="0" distB="0" distL="0" distR="0" wp14:anchorId="2A57FF36" wp14:editId="0CE675F7">
            <wp:extent cx="3771900" cy="2609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1900" cy="2609850"/>
                    </a:xfrm>
                    <a:prstGeom prst="rect">
                      <a:avLst/>
                    </a:prstGeom>
                  </pic:spPr>
                </pic:pic>
              </a:graphicData>
            </a:graphic>
          </wp:inline>
        </w:drawing>
      </w:r>
      <w:r>
        <w:rPr>
          <w:noProof/>
        </w:rPr>
        <w:drawing>
          <wp:inline distT="0" distB="0" distL="0" distR="0" wp14:anchorId="004832D1" wp14:editId="6CD2243C">
            <wp:extent cx="3019425" cy="2643091"/>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2286" cy="2645595"/>
                    </a:xfrm>
                    <a:prstGeom prst="rect">
                      <a:avLst/>
                    </a:prstGeom>
                  </pic:spPr>
                </pic:pic>
              </a:graphicData>
            </a:graphic>
          </wp:inline>
        </w:drawing>
      </w:r>
      <w:r w:rsidRPr="00703496">
        <w:rPr>
          <w:noProof/>
        </w:rPr>
        <w:t xml:space="preserve"> </w:t>
      </w:r>
    </w:p>
    <w:p w14:paraId="68B95A33" w14:textId="77777777" w:rsidR="00703496" w:rsidRDefault="00703496" w:rsidP="002C669A">
      <w:pPr>
        <w:autoSpaceDE w:val="0"/>
        <w:autoSpaceDN w:val="0"/>
        <w:adjustRightInd w:val="0"/>
        <w:spacing w:after="0" w:line="240" w:lineRule="auto"/>
        <w:rPr>
          <w:rFonts w:ascii="Arial" w:hAnsi="Arial" w:cs="Arial"/>
          <w:noProof/>
          <w:sz w:val="24"/>
          <w:szCs w:val="24"/>
        </w:rPr>
      </w:pPr>
    </w:p>
    <w:p w14:paraId="29C63337" w14:textId="77777777" w:rsidR="00703496" w:rsidRDefault="00703496"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t>Faucet Make: Delta</w:t>
      </w:r>
    </w:p>
    <w:p w14:paraId="33A792E8" w14:textId="77777777" w:rsidR="00703496" w:rsidRPr="002C669A" w:rsidRDefault="00703496" w:rsidP="00703496">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Faucet model: </w:t>
      </w:r>
      <w:r>
        <w:rPr>
          <w:rFonts w:ascii="Arial" w:hAnsi="Arial" w:cs="Arial"/>
          <w:bCs/>
          <w:sz w:val="24"/>
          <w:szCs w:val="24"/>
        </w:rPr>
        <w:t>559LF-MPU</w:t>
      </w:r>
    </w:p>
    <w:p w14:paraId="3EBBA486" w14:textId="77777777" w:rsidR="00703496" w:rsidRPr="002C669A" w:rsidRDefault="00703496" w:rsidP="00703496">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Faucet color or finish: </w:t>
      </w:r>
      <w:r>
        <w:rPr>
          <w:rFonts w:ascii="Arial" w:hAnsi="Arial" w:cs="Arial"/>
          <w:bCs/>
          <w:sz w:val="24"/>
          <w:szCs w:val="24"/>
        </w:rPr>
        <w:t>Polished Chrome</w:t>
      </w:r>
    </w:p>
    <w:p w14:paraId="3FA38524" w14:textId="77777777" w:rsidR="00703496" w:rsidRDefault="00703496" w:rsidP="00703496">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Faucet size: </w:t>
      </w:r>
      <w:r>
        <w:rPr>
          <w:rFonts w:ascii="Arial" w:hAnsi="Arial" w:cs="Arial"/>
          <w:bCs/>
          <w:sz w:val="24"/>
          <w:szCs w:val="24"/>
        </w:rPr>
        <w:t>6-1/4”</w:t>
      </w:r>
    </w:p>
    <w:p w14:paraId="7F379575" w14:textId="77777777" w:rsidR="00703496" w:rsidRPr="002C669A" w:rsidRDefault="00703496" w:rsidP="00703496">
      <w:pPr>
        <w:autoSpaceDE w:val="0"/>
        <w:autoSpaceDN w:val="0"/>
        <w:adjustRightInd w:val="0"/>
        <w:spacing w:after="0" w:line="240" w:lineRule="auto"/>
        <w:rPr>
          <w:rFonts w:ascii="Arial" w:hAnsi="Arial" w:cs="Arial"/>
          <w:bCs/>
          <w:sz w:val="24"/>
          <w:szCs w:val="24"/>
        </w:rPr>
      </w:pPr>
      <w:r>
        <w:rPr>
          <w:rFonts w:ascii="Arial" w:hAnsi="Arial" w:cs="Arial"/>
          <w:bCs/>
          <w:sz w:val="24"/>
          <w:szCs w:val="24"/>
        </w:rPr>
        <w:t>Faucet Allowance if other faucet chosen: $120</w:t>
      </w:r>
    </w:p>
    <w:p w14:paraId="126DB27A" w14:textId="77777777" w:rsidR="00703496" w:rsidRDefault="00703496" w:rsidP="002C669A">
      <w:pPr>
        <w:autoSpaceDE w:val="0"/>
        <w:autoSpaceDN w:val="0"/>
        <w:adjustRightInd w:val="0"/>
        <w:spacing w:after="0" w:line="240" w:lineRule="auto"/>
        <w:rPr>
          <w:noProof/>
        </w:rPr>
      </w:pPr>
      <w:r w:rsidRPr="007B1986">
        <w:rPr>
          <w:noProof/>
          <w:sz w:val="24"/>
          <w:szCs w:val="24"/>
        </w:rPr>
        <w:lastRenderedPageBreak/>
        <w:drawing>
          <wp:inline distT="0" distB="0" distL="0" distR="0" wp14:anchorId="54C5075C" wp14:editId="25B83C80">
            <wp:extent cx="2581275" cy="25812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275" cy="2581275"/>
                    </a:xfrm>
                    <a:prstGeom prst="rect">
                      <a:avLst/>
                    </a:prstGeom>
                  </pic:spPr>
                </pic:pic>
              </a:graphicData>
            </a:graphic>
          </wp:inline>
        </w:drawing>
      </w:r>
      <w:r w:rsidRPr="00703496">
        <w:rPr>
          <w:noProof/>
        </w:rPr>
        <w:t xml:space="preserve"> </w:t>
      </w:r>
      <w:r w:rsidRPr="00703496">
        <w:rPr>
          <w:noProof/>
        </w:rPr>
        <w:drawing>
          <wp:inline distT="0" distB="0" distL="0" distR="0" wp14:anchorId="27F5B971" wp14:editId="18D7EDB5">
            <wp:extent cx="3981450" cy="36290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6500"/>
                    <a:stretch/>
                  </pic:blipFill>
                  <pic:spPr bwMode="auto">
                    <a:xfrm>
                      <a:off x="0" y="0"/>
                      <a:ext cx="3981450" cy="3629025"/>
                    </a:xfrm>
                    <a:prstGeom prst="rect">
                      <a:avLst/>
                    </a:prstGeom>
                    <a:ln>
                      <a:noFill/>
                    </a:ln>
                    <a:extLst>
                      <a:ext uri="{53640926-AAD7-44D8-BBD7-CCE9431645EC}">
                        <a14:shadowObscured xmlns:a14="http://schemas.microsoft.com/office/drawing/2010/main"/>
                      </a:ext>
                    </a:extLst>
                  </pic:spPr>
                </pic:pic>
              </a:graphicData>
            </a:graphic>
          </wp:inline>
        </w:drawing>
      </w:r>
    </w:p>
    <w:p w14:paraId="1564A74C" w14:textId="77777777" w:rsidR="007B1986" w:rsidRDefault="007B1986" w:rsidP="002C669A">
      <w:pPr>
        <w:autoSpaceDE w:val="0"/>
        <w:autoSpaceDN w:val="0"/>
        <w:adjustRightInd w:val="0"/>
        <w:spacing w:after="0" w:line="240" w:lineRule="auto"/>
        <w:rPr>
          <w:noProof/>
        </w:rPr>
      </w:pPr>
    </w:p>
    <w:p w14:paraId="5172D232" w14:textId="77777777" w:rsidR="007B1986" w:rsidRDefault="007B1986"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t>Toilet Make: Kohler</w:t>
      </w:r>
    </w:p>
    <w:p w14:paraId="3CF69BDC" w14:textId="77777777" w:rsidR="007B1986" w:rsidRDefault="007B1986"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t xml:space="preserve">Toilet Model: </w:t>
      </w:r>
      <w:r w:rsidR="006F5F9C">
        <w:rPr>
          <w:rFonts w:ascii="Arial" w:hAnsi="Arial" w:cs="Arial"/>
          <w:noProof/>
          <w:sz w:val="24"/>
          <w:szCs w:val="24"/>
        </w:rPr>
        <w:t>K-3654-0</w:t>
      </w:r>
    </w:p>
    <w:p w14:paraId="5BC61CA3" w14:textId="77777777" w:rsidR="006F5F9C" w:rsidRDefault="006F5F9C"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t>Toilet Seat: K-5774-0 Soft Close</w:t>
      </w:r>
    </w:p>
    <w:p w14:paraId="5A4591A0" w14:textId="77777777" w:rsidR="006F5F9C" w:rsidRDefault="006F5F9C"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t>Supply: Chrome</w:t>
      </w:r>
    </w:p>
    <w:p w14:paraId="39F07CFE" w14:textId="77777777" w:rsidR="006F5F9C" w:rsidRDefault="006F5F9C"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t xml:space="preserve">Allowance: $330 </w:t>
      </w:r>
    </w:p>
    <w:p w14:paraId="59F7FC41" w14:textId="77777777" w:rsidR="006F5F9C" w:rsidRDefault="006F5F9C" w:rsidP="002C669A">
      <w:pPr>
        <w:autoSpaceDE w:val="0"/>
        <w:autoSpaceDN w:val="0"/>
        <w:adjustRightInd w:val="0"/>
        <w:spacing w:after="0" w:line="240" w:lineRule="auto"/>
        <w:rPr>
          <w:noProof/>
        </w:rPr>
      </w:pPr>
      <w:r>
        <w:rPr>
          <w:noProof/>
        </w:rPr>
        <w:drawing>
          <wp:inline distT="0" distB="0" distL="0" distR="0" wp14:anchorId="2EC70170" wp14:editId="238EE082">
            <wp:extent cx="2695575" cy="42100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5575" cy="4210050"/>
                    </a:xfrm>
                    <a:prstGeom prst="rect">
                      <a:avLst/>
                    </a:prstGeom>
                  </pic:spPr>
                </pic:pic>
              </a:graphicData>
            </a:graphic>
          </wp:inline>
        </w:drawing>
      </w:r>
      <w:r w:rsidRPr="006F5F9C">
        <w:rPr>
          <w:noProof/>
        </w:rPr>
        <w:t xml:space="preserve"> </w:t>
      </w:r>
      <w:r w:rsidRPr="006F5F9C">
        <w:rPr>
          <w:noProof/>
        </w:rPr>
        <w:drawing>
          <wp:inline distT="0" distB="0" distL="0" distR="0" wp14:anchorId="3B47A542" wp14:editId="469B9A23">
            <wp:extent cx="2952750" cy="39052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2750" cy="3905250"/>
                    </a:xfrm>
                    <a:prstGeom prst="rect">
                      <a:avLst/>
                    </a:prstGeom>
                  </pic:spPr>
                </pic:pic>
              </a:graphicData>
            </a:graphic>
          </wp:inline>
        </w:drawing>
      </w:r>
    </w:p>
    <w:p w14:paraId="19953D9B" w14:textId="77777777" w:rsidR="006F5F9C" w:rsidRDefault="006F5F9C"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lastRenderedPageBreak/>
        <w:t>Toilet Paper Holder</w:t>
      </w:r>
    </w:p>
    <w:p w14:paraId="0D691DAE" w14:textId="77777777" w:rsidR="006F5F9C" w:rsidRDefault="006F5F9C"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t>Make: Delta</w:t>
      </w:r>
    </w:p>
    <w:p w14:paraId="14A462CC" w14:textId="77777777" w:rsidR="006F5F9C" w:rsidRDefault="006F5F9C"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t>Model: 75950</w:t>
      </w:r>
    </w:p>
    <w:p w14:paraId="016EE3A3" w14:textId="77777777" w:rsidR="006F5F9C" w:rsidRPr="006F5F9C" w:rsidRDefault="006F5F9C" w:rsidP="002C669A">
      <w:pPr>
        <w:autoSpaceDE w:val="0"/>
        <w:autoSpaceDN w:val="0"/>
        <w:adjustRightInd w:val="0"/>
        <w:spacing w:after="0" w:line="240" w:lineRule="auto"/>
        <w:rPr>
          <w:rFonts w:ascii="Arial" w:hAnsi="Arial" w:cs="Arial"/>
          <w:noProof/>
          <w:sz w:val="24"/>
          <w:szCs w:val="24"/>
        </w:rPr>
      </w:pPr>
      <w:r>
        <w:rPr>
          <w:rFonts w:ascii="Arial" w:hAnsi="Arial" w:cs="Arial"/>
          <w:noProof/>
          <w:sz w:val="24"/>
          <w:szCs w:val="24"/>
        </w:rPr>
        <w:t>Allowance: $25</w:t>
      </w:r>
    </w:p>
    <w:p w14:paraId="161F882F" w14:textId="77777777" w:rsidR="00703496" w:rsidRDefault="00703496" w:rsidP="002C669A">
      <w:pPr>
        <w:autoSpaceDE w:val="0"/>
        <w:autoSpaceDN w:val="0"/>
        <w:adjustRightInd w:val="0"/>
        <w:spacing w:after="0" w:line="240" w:lineRule="auto"/>
        <w:rPr>
          <w:noProof/>
        </w:rPr>
      </w:pPr>
    </w:p>
    <w:p w14:paraId="52B82DBE" w14:textId="77777777" w:rsidR="00703496" w:rsidRPr="00703496" w:rsidRDefault="006F5F9C" w:rsidP="002C669A">
      <w:pPr>
        <w:autoSpaceDE w:val="0"/>
        <w:autoSpaceDN w:val="0"/>
        <w:adjustRightInd w:val="0"/>
        <w:spacing w:after="0" w:line="240" w:lineRule="auto"/>
        <w:rPr>
          <w:rFonts w:ascii="Arial" w:hAnsi="Arial" w:cs="Arial"/>
          <w:noProof/>
          <w:sz w:val="24"/>
          <w:szCs w:val="24"/>
        </w:rPr>
      </w:pPr>
      <w:r w:rsidRPr="006F5F9C">
        <w:rPr>
          <w:noProof/>
        </w:rPr>
        <w:drawing>
          <wp:inline distT="0" distB="0" distL="0" distR="0" wp14:anchorId="5A74FD4A" wp14:editId="5525F226">
            <wp:extent cx="3105150" cy="31051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05150" cy="3105150"/>
                    </a:xfrm>
                    <a:prstGeom prst="rect">
                      <a:avLst/>
                    </a:prstGeom>
                  </pic:spPr>
                </pic:pic>
              </a:graphicData>
            </a:graphic>
          </wp:inline>
        </w:drawing>
      </w:r>
    </w:p>
    <w:p w14:paraId="7EBFBFFA" w14:textId="77777777" w:rsidR="00703496" w:rsidRDefault="00703496" w:rsidP="002C669A">
      <w:pPr>
        <w:autoSpaceDE w:val="0"/>
        <w:autoSpaceDN w:val="0"/>
        <w:adjustRightInd w:val="0"/>
        <w:spacing w:after="0" w:line="240" w:lineRule="auto"/>
        <w:rPr>
          <w:rFonts w:ascii="Arial" w:hAnsi="Arial" w:cs="Arial"/>
          <w:b/>
          <w:bCs/>
          <w:sz w:val="24"/>
          <w:szCs w:val="24"/>
          <w:u w:val="single"/>
        </w:rPr>
      </w:pPr>
    </w:p>
    <w:p w14:paraId="1D34DC33" w14:textId="77777777" w:rsidR="006F5F9C" w:rsidRDefault="006F5F9C"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Towel Bar:</w:t>
      </w:r>
    </w:p>
    <w:p w14:paraId="0FF0461B" w14:textId="77777777" w:rsidR="006F5F9C" w:rsidRDefault="006F5F9C"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Make: Delta</w:t>
      </w:r>
    </w:p>
    <w:p w14:paraId="0FBE286B" w14:textId="77777777" w:rsidR="006F5F9C" w:rsidRDefault="006F5F9C"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Model: 75918</w:t>
      </w:r>
    </w:p>
    <w:p w14:paraId="0D21439A" w14:textId="77777777" w:rsidR="006F5F9C" w:rsidRDefault="006F5F9C"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Allowance: $28</w:t>
      </w:r>
    </w:p>
    <w:p w14:paraId="502B1D4C" w14:textId="77777777" w:rsidR="006F5F9C" w:rsidRPr="006F5F9C" w:rsidRDefault="006F5F9C" w:rsidP="002C669A">
      <w:pPr>
        <w:autoSpaceDE w:val="0"/>
        <w:autoSpaceDN w:val="0"/>
        <w:adjustRightInd w:val="0"/>
        <w:spacing w:after="0" w:line="240" w:lineRule="auto"/>
        <w:rPr>
          <w:rFonts w:ascii="Arial" w:hAnsi="Arial" w:cs="Arial"/>
          <w:bCs/>
          <w:sz w:val="24"/>
          <w:szCs w:val="24"/>
        </w:rPr>
      </w:pPr>
      <w:r w:rsidRPr="006F5F9C">
        <w:rPr>
          <w:noProof/>
        </w:rPr>
        <w:drawing>
          <wp:inline distT="0" distB="0" distL="0" distR="0" wp14:anchorId="2BC775B8" wp14:editId="1DFBEC7C">
            <wp:extent cx="3228975" cy="3228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8975" cy="3228975"/>
                    </a:xfrm>
                    <a:prstGeom prst="rect">
                      <a:avLst/>
                    </a:prstGeom>
                  </pic:spPr>
                </pic:pic>
              </a:graphicData>
            </a:graphic>
          </wp:inline>
        </w:drawing>
      </w:r>
    </w:p>
    <w:p w14:paraId="210FC8D9" w14:textId="77777777" w:rsidR="006F5F9C" w:rsidRDefault="006F5F9C" w:rsidP="002C669A">
      <w:pPr>
        <w:autoSpaceDE w:val="0"/>
        <w:autoSpaceDN w:val="0"/>
        <w:adjustRightInd w:val="0"/>
        <w:spacing w:after="0" w:line="240" w:lineRule="auto"/>
        <w:rPr>
          <w:rFonts w:ascii="Arial" w:hAnsi="Arial" w:cs="Arial"/>
          <w:b/>
          <w:bCs/>
          <w:sz w:val="24"/>
          <w:szCs w:val="24"/>
          <w:u w:val="single"/>
        </w:rPr>
      </w:pPr>
    </w:p>
    <w:p w14:paraId="7598F74F" w14:textId="77777777" w:rsidR="006F5F9C" w:rsidRDefault="006F5F9C"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Vanity Cabinet:</w:t>
      </w:r>
    </w:p>
    <w:p w14:paraId="085480AC" w14:textId="77777777" w:rsidR="006F5F9C" w:rsidRPr="002C669A" w:rsidRDefault="006F5F9C" w:rsidP="006F5F9C">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WOOD CHARACTERISTICS</w:t>
      </w:r>
      <w:r>
        <w:rPr>
          <w:rFonts w:ascii="Arial" w:hAnsi="Arial" w:cs="Arial"/>
          <w:bCs/>
          <w:sz w:val="24"/>
          <w:szCs w:val="24"/>
        </w:rPr>
        <w:t xml:space="preserve"> OF </w:t>
      </w:r>
      <w:r w:rsidRPr="002C669A">
        <w:rPr>
          <w:rFonts w:ascii="Arial" w:hAnsi="Arial" w:cs="Arial"/>
          <w:bCs/>
          <w:sz w:val="24"/>
          <w:szCs w:val="24"/>
        </w:rPr>
        <w:t>MAPLE: Closed grain off-white color with occasional dark mineral streaks.</w:t>
      </w:r>
      <w:r>
        <w:rPr>
          <w:rFonts w:ascii="Arial" w:hAnsi="Arial" w:cs="Arial"/>
          <w:bCs/>
          <w:sz w:val="24"/>
          <w:szCs w:val="24"/>
        </w:rPr>
        <w:t xml:space="preserve"> Will darken slightly with age.</w:t>
      </w:r>
    </w:p>
    <w:p w14:paraId="2CD8FA69" w14:textId="77777777" w:rsidR="006F5F9C" w:rsidRPr="002C669A" w:rsidRDefault="006F5F9C" w:rsidP="006F5F9C">
      <w:pPr>
        <w:autoSpaceDE w:val="0"/>
        <w:autoSpaceDN w:val="0"/>
        <w:adjustRightInd w:val="0"/>
        <w:spacing w:after="0" w:line="240" w:lineRule="auto"/>
        <w:rPr>
          <w:rFonts w:ascii="Arial" w:hAnsi="Arial" w:cs="Arial"/>
          <w:bCs/>
          <w:sz w:val="24"/>
          <w:szCs w:val="24"/>
        </w:rPr>
      </w:pPr>
    </w:p>
    <w:p w14:paraId="1B0B6344" w14:textId="77777777" w:rsidR="006F5F9C" w:rsidRPr="002C669A" w:rsidRDefault="006F5F9C" w:rsidP="006F5F9C">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lastRenderedPageBreak/>
        <w:t>Manufacturer of the cabinets:</w:t>
      </w:r>
      <w:r>
        <w:rPr>
          <w:rFonts w:ascii="Arial" w:hAnsi="Arial" w:cs="Arial"/>
          <w:bCs/>
          <w:sz w:val="24"/>
          <w:szCs w:val="24"/>
        </w:rPr>
        <w:t xml:space="preserve"> Conestoga Wood Specialties</w:t>
      </w:r>
    </w:p>
    <w:p w14:paraId="1EEBE85E" w14:textId="77777777" w:rsidR="006F5F9C" w:rsidRPr="002C669A" w:rsidRDefault="006F5F9C" w:rsidP="006F5F9C">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Name of the cabinets:</w:t>
      </w:r>
      <w:r>
        <w:rPr>
          <w:rFonts w:ascii="Arial" w:hAnsi="Arial" w:cs="Arial"/>
          <w:bCs/>
          <w:sz w:val="24"/>
          <w:szCs w:val="24"/>
        </w:rPr>
        <w:t xml:space="preserve"> Advantage Series</w:t>
      </w:r>
    </w:p>
    <w:p w14:paraId="5B3E2E9F" w14:textId="77777777" w:rsidR="006F5F9C" w:rsidRDefault="006F5F9C" w:rsidP="006F5F9C">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Style of the </w:t>
      </w:r>
      <w:r w:rsidRPr="002C669A">
        <w:rPr>
          <w:rFonts w:ascii="Arial" w:hAnsi="Arial" w:cs="Arial"/>
          <w:bCs/>
          <w:sz w:val="24"/>
          <w:szCs w:val="24"/>
        </w:rPr>
        <w:t xml:space="preserve">base </w:t>
      </w:r>
      <w:r>
        <w:rPr>
          <w:rFonts w:ascii="Arial" w:hAnsi="Arial" w:cs="Arial"/>
          <w:bCs/>
          <w:sz w:val="24"/>
          <w:szCs w:val="24"/>
        </w:rPr>
        <w:t>and tall cabinet doors</w:t>
      </w:r>
      <w:r w:rsidRPr="002C669A">
        <w:rPr>
          <w:rFonts w:ascii="Arial" w:hAnsi="Arial" w:cs="Arial"/>
          <w:bCs/>
          <w:sz w:val="24"/>
          <w:szCs w:val="24"/>
        </w:rPr>
        <w:t>:</w:t>
      </w:r>
      <w:r>
        <w:rPr>
          <w:rFonts w:ascii="Arial" w:hAnsi="Arial" w:cs="Arial"/>
          <w:bCs/>
          <w:sz w:val="24"/>
          <w:szCs w:val="24"/>
        </w:rPr>
        <w:t xml:space="preserve"> Astoria</w:t>
      </w:r>
    </w:p>
    <w:p w14:paraId="7B8F66BF" w14:textId="77777777" w:rsidR="00B02690" w:rsidRDefault="00B02690" w:rsidP="006F5F9C">
      <w:pPr>
        <w:autoSpaceDE w:val="0"/>
        <w:autoSpaceDN w:val="0"/>
        <w:adjustRightInd w:val="0"/>
        <w:spacing w:after="0" w:line="240" w:lineRule="auto"/>
        <w:rPr>
          <w:rFonts w:ascii="Arial" w:hAnsi="Arial" w:cs="Arial"/>
          <w:bCs/>
          <w:sz w:val="24"/>
          <w:szCs w:val="24"/>
        </w:rPr>
      </w:pPr>
      <w:r>
        <w:rPr>
          <w:rFonts w:ascii="Arial" w:hAnsi="Arial" w:cs="Arial"/>
          <w:bCs/>
          <w:sz w:val="24"/>
          <w:szCs w:val="24"/>
        </w:rPr>
        <w:t>Size: 45W x 24H x 21D</w:t>
      </w:r>
    </w:p>
    <w:p w14:paraId="4765972F" w14:textId="77777777" w:rsidR="00B02690" w:rsidRDefault="00B02690" w:rsidP="006F5F9C">
      <w:pPr>
        <w:autoSpaceDE w:val="0"/>
        <w:autoSpaceDN w:val="0"/>
        <w:adjustRightInd w:val="0"/>
        <w:spacing w:after="0" w:line="240" w:lineRule="auto"/>
        <w:rPr>
          <w:rFonts w:ascii="Arial" w:hAnsi="Arial" w:cs="Arial"/>
          <w:bCs/>
          <w:sz w:val="24"/>
          <w:szCs w:val="24"/>
        </w:rPr>
      </w:pPr>
    </w:p>
    <w:p w14:paraId="1F65D233" w14:textId="77777777" w:rsidR="006F5F9C" w:rsidRDefault="006F5F9C" w:rsidP="006F5F9C">
      <w:pPr>
        <w:autoSpaceDE w:val="0"/>
        <w:autoSpaceDN w:val="0"/>
        <w:adjustRightInd w:val="0"/>
        <w:spacing w:after="0" w:line="240" w:lineRule="auto"/>
        <w:rPr>
          <w:rFonts w:ascii="Arial" w:hAnsi="Arial" w:cs="Arial"/>
          <w:bCs/>
          <w:sz w:val="24"/>
          <w:szCs w:val="24"/>
        </w:rPr>
      </w:pPr>
      <w:r w:rsidRPr="006637B0">
        <w:rPr>
          <w:noProof/>
        </w:rPr>
        <w:drawing>
          <wp:inline distT="0" distB="0" distL="0" distR="0" wp14:anchorId="64AC2650" wp14:editId="3B46C007">
            <wp:extent cx="1943100" cy="38862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3100" cy="3886200"/>
                    </a:xfrm>
                    <a:prstGeom prst="rect">
                      <a:avLst/>
                    </a:prstGeom>
                  </pic:spPr>
                </pic:pic>
              </a:graphicData>
            </a:graphic>
          </wp:inline>
        </w:drawing>
      </w:r>
      <w:r w:rsidRPr="006637B0">
        <w:rPr>
          <w:noProof/>
        </w:rPr>
        <w:drawing>
          <wp:inline distT="0" distB="0" distL="0" distR="0" wp14:anchorId="244194C7" wp14:editId="02F54DAB">
            <wp:extent cx="1762069" cy="76263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940"/>
                    <a:stretch/>
                  </pic:blipFill>
                  <pic:spPr bwMode="auto">
                    <a:xfrm>
                      <a:off x="0" y="0"/>
                      <a:ext cx="1771023" cy="766510"/>
                    </a:xfrm>
                    <a:prstGeom prst="rect">
                      <a:avLst/>
                    </a:prstGeom>
                    <a:ln>
                      <a:noFill/>
                    </a:ln>
                    <a:extLst>
                      <a:ext uri="{53640926-AAD7-44D8-BBD7-CCE9431645EC}">
                        <a14:shadowObscured xmlns:a14="http://schemas.microsoft.com/office/drawing/2010/main"/>
                      </a:ext>
                    </a:extLst>
                  </pic:spPr>
                </pic:pic>
              </a:graphicData>
            </a:graphic>
          </wp:inline>
        </w:drawing>
      </w:r>
    </w:p>
    <w:p w14:paraId="203DA620" w14:textId="77777777" w:rsidR="006F5F9C" w:rsidRDefault="006F5F9C" w:rsidP="002C669A">
      <w:pPr>
        <w:autoSpaceDE w:val="0"/>
        <w:autoSpaceDN w:val="0"/>
        <w:adjustRightInd w:val="0"/>
        <w:spacing w:after="0" w:line="240" w:lineRule="auto"/>
        <w:rPr>
          <w:rFonts w:ascii="Arial" w:hAnsi="Arial" w:cs="Arial"/>
          <w:bCs/>
          <w:sz w:val="24"/>
          <w:szCs w:val="24"/>
        </w:rPr>
      </w:pPr>
      <w:r>
        <w:rPr>
          <w:noProof/>
        </w:rPr>
        <w:drawing>
          <wp:inline distT="0" distB="0" distL="0" distR="0" wp14:anchorId="17B15584" wp14:editId="092A6BDF">
            <wp:extent cx="3714750" cy="24288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4750" cy="2428875"/>
                    </a:xfrm>
                    <a:prstGeom prst="rect">
                      <a:avLst/>
                    </a:prstGeom>
                  </pic:spPr>
                </pic:pic>
              </a:graphicData>
            </a:graphic>
          </wp:inline>
        </w:drawing>
      </w:r>
      <w:r w:rsidRPr="006F5F9C">
        <w:rPr>
          <w:noProof/>
        </w:rPr>
        <w:drawing>
          <wp:inline distT="0" distB="0" distL="0" distR="0" wp14:anchorId="3B78F5FF" wp14:editId="2A820304">
            <wp:extent cx="3133725" cy="22098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1321" b="12782"/>
                    <a:stretch/>
                  </pic:blipFill>
                  <pic:spPr bwMode="auto">
                    <a:xfrm>
                      <a:off x="0" y="0"/>
                      <a:ext cx="3133725" cy="2209800"/>
                    </a:xfrm>
                    <a:prstGeom prst="rect">
                      <a:avLst/>
                    </a:prstGeom>
                    <a:ln>
                      <a:noFill/>
                    </a:ln>
                    <a:extLst>
                      <a:ext uri="{53640926-AAD7-44D8-BBD7-CCE9431645EC}">
                        <a14:shadowObscured xmlns:a14="http://schemas.microsoft.com/office/drawing/2010/main"/>
                      </a:ext>
                    </a:extLst>
                  </pic:spPr>
                </pic:pic>
              </a:graphicData>
            </a:graphic>
          </wp:inline>
        </w:drawing>
      </w:r>
    </w:p>
    <w:p w14:paraId="781AEAEB" w14:textId="77777777" w:rsidR="00B02690" w:rsidRDefault="00B02690" w:rsidP="002C669A">
      <w:pPr>
        <w:autoSpaceDE w:val="0"/>
        <w:autoSpaceDN w:val="0"/>
        <w:adjustRightInd w:val="0"/>
        <w:spacing w:after="0" w:line="240" w:lineRule="auto"/>
        <w:rPr>
          <w:rFonts w:ascii="Arial" w:hAnsi="Arial" w:cs="Arial"/>
          <w:bCs/>
          <w:sz w:val="24"/>
          <w:szCs w:val="24"/>
        </w:rPr>
      </w:pPr>
      <w:r w:rsidRPr="00B02690">
        <w:rPr>
          <w:noProof/>
        </w:rPr>
        <w:lastRenderedPageBreak/>
        <w:drawing>
          <wp:inline distT="0" distB="0" distL="0" distR="0" wp14:anchorId="58BA7FF3" wp14:editId="05CB82C5">
            <wp:extent cx="5838825" cy="61722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8825" cy="6172200"/>
                    </a:xfrm>
                    <a:prstGeom prst="rect">
                      <a:avLst/>
                    </a:prstGeom>
                  </pic:spPr>
                </pic:pic>
              </a:graphicData>
            </a:graphic>
          </wp:inline>
        </w:drawing>
      </w:r>
    </w:p>
    <w:p w14:paraId="3BB33CA5" w14:textId="77777777" w:rsidR="00BD277A" w:rsidRDefault="00BD277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MIRROR:</w:t>
      </w:r>
    </w:p>
    <w:p w14:paraId="662A68C5" w14:textId="77777777" w:rsidR="00BD277A" w:rsidRDefault="00BD277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Make: Conestoga</w:t>
      </w:r>
    </w:p>
    <w:p w14:paraId="04023DD0" w14:textId="77777777" w:rsidR="00BD277A" w:rsidRDefault="00BD277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Detail: Matches Cabinetry</w:t>
      </w:r>
    </w:p>
    <w:p w14:paraId="650A0BC8" w14:textId="77777777" w:rsidR="00BD277A" w:rsidRDefault="00BD277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Size: 45’X36”</w:t>
      </w:r>
    </w:p>
    <w:p w14:paraId="4D72F2D6" w14:textId="77777777" w:rsidR="006F5F9C" w:rsidRDefault="006F5F9C" w:rsidP="002C669A">
      <w:pPr>
        <w:autoSpaceDE w:val="0"/>
        <w:autoSpaceDN w:val="0"/>
        <w:adjustRightInd w:val="0"/>
        <w:spacing w:after="0" w:line="240" w:lineRule="auto"/>
        <w:rPr>
          <w:rFonts w:ascii="Arial" w:hAnsi="Arial" w:cs="Arial"/>
          <w:bCs/>
          <w:sz w:val="24"/>
          <w:szCs w:val="24"/>
        </w:rPr>
      </w:pPr>
    </w:p>
    <w:p w14:paraId="4DDAED42" w14:textId="77777777" w:rsidR="006F5F9C" w:rsidRPr="006F5F9C" w:rsidRDefault="006F5F9C" w:rsidP="002C669A">
      <w:pPr>
        <w:autoSpaceDE w:val="0"/>
        <w:autoSpaceDN w:val="0"/>
        <w:adjustRightInd w:val="0"/>
        <w:spacing w:after="0" w:line="240" w:lineRule="auto"/>
        <w:rPr>
          <w:rFonts w:ascii="Arial" w:hAnsi="Arial" w:cs="Arial"/>
          <w:bCs/>
          <w:sz w:val="24"/>
          <w:szCs w:val="24"/>
        </w:rPr>
      </w:pPr>
    </w:p>
    <w:p w14:paraId="62CCDDE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3A6B03">
        <w:rPr>
          <w:rFonts w:ascii="Arial" w:hAnsi="Arial" w:cs="Arial"/>
          <w:b/>
          <w:bCs/>
          <w:sz w:val="24"/>
          <w:szCs w:val="24"/>
          <w:u w:val="single"/>
        </w:rPr>
        <w:t>APPLIANCES</w:t>
      </w:r>
      <w:r w:rsidR="003A6B03">
        <w:rPr>
          <w:rFonts w:ascii="Arial" w:hAnsi="Arial" w:cs="Arial"/>
          <w:bCs/>
          <w:sz w:val="24"/>
          <w:szCs w:val="24"/>
        </w:rPr>
        <w:t>:</w:t>
      </w:r>
    </w:p>
    <w:p w14:paraId="686AF54F"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A51CF9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While we will install the listed appliances, it is the owner's responsibility to purchase the appliances and coordinate their delivery to the job site. </w:t>
      </w:r>
    </w:p>
    <w:p w14:paraId="5F9578F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44DB26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It is critical that all owner-purchased appliances are either on site prior to the start of work, or the "cut sheets," describing all dimensional and mechanical requirements are made available to the project manager.</w:t>
      </w:r>
    </w:p>
    <w:p w14:paraId="33C1249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3A6215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have included the installation or reinstallation of the following appliances:</w:t>
      </w:r>
    </w:p>
    <w:p w14:paraId="6759773E" w14:textId="77777777" w:rsidR="002C669A" w:rsidRPr="002C669A" w:rsidRDefault="00BD277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lastRenderedPageBreak/>
        <w:t xml:space="preserve">36” </w:t>
      </w:r>
      <w:r w:rsidR="002C669A" w:rsidRPr="002C669A">
        <w:rPr>
          <w:rFonts w:ascii="Arial" w:hAnsi="Arial" w:cs="Arial"/>
          <w:bCs/>
          <w:sz w:val="24"/>
          <w:szCs w:val="24"/>
        </w:rPr>
        <w:t>Electric Cook top</w:t>
      </w:r>
    </w:p>
    <w:p w14:paraId="6E407CA8" w14:textId="77777777" w:rsidR="002C669A" w:rsidRPr="002C669A" w:rsidRDefault="00BD277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Double </w:t>
      </w:r>
      <w:r w:rsidR="002C669A" w:rsidRPr="002C669A">
        <w:rPr>
          <w:rFonts w:ascii="Arial" w:hAnsi="Arial" w:cs="Arial"/>
          <w:bCs/>
          <w:sz w:val="24"/>
          <w:szCs w:val="24"/>
        </w:rPr>
        <w:t>Electric Wall Oven</w:t>
      </w:r>
    </w:p>
    <w:p w14:paraId="3AFB31E4" w14:textId="77777777" w:rsidR="002C669A" w:rsidRPr="002C669A" w:rsidRDefault="00BD277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Under Cabinet 24” Microwave Drawer</w:t>
      </w:r>
    </w:p>
    <w:p w14:paraId="51B5D138" w14:textId="77777777" w:rsidR="002C669A" w:rsidRPr="002C669A" w:rsidRDefault="00BD277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36” </w:t>
      </w:r>
      <w:r w:rsidR="002C669A" w:rsidRPr="002C669A">
        <w:rPr>
          <w:rFonts w:ascii="Arial" w:hAnsi="Arial" w:cs="Arial"/>
          <w:bCs/>
          <w:sz w:val="24"/>
          <w:szCs w:val="24"/>
        </w:rPr>
        <w:t>Range Hood - OUTSIDE VENT (Exhaust ducted outside can result in minor air drafts)</w:t>
      </w:r>
    </w:p>
    <w:p w14:paraId="47281F9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Refrigerator w/water line  </w:t>
      </w:r>
    </w:p>
    <w:p w14:paraId="694FEFC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Dishwasher</w:t>
      </w:r>
    </w:p>
    <w:p w14:paraId="3AAF0AB9"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Garbage Disposal</w:t>
      </w:r>
    </w:p>
    <w:p w14:paraId="683B3C1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37D12E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BD277A">
        <w:rPr>
          <w:rFonts w:ascii="Arial" w:hAnsi="Arial" w:cs="Arial"/>
          <w:b/>
          <w:bCs/>
          <w:sz w:val="24"/>
          <w:szCs w:val="24"/>
          <w:u w:val="single"/>
        </w:rPr>
        <w:t>INTERIOR TRIM</w:t>
      </w:r>
      <w:r w:rsidR="00BD277A">
        <w:rPr>
          <w:rFonts w:ascii="Arial" w:hAnsi="Arial" w:cs="Arial"/>
          <w:bCs/>
          <w:sz w:val="24"/>
          <w:szCs w:val="24"/>
        </w:rPr>
        <w:t>:</w:t>
      </w:r>
    </w:p>
    <w:p w14:paraId="3049F105"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FB017E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We will supply and install the following new trim in the areas in which we are working only:</w:t>
      </w:r>
    </w:p>
    <w:p w14:paraId="4191862E"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                            </w:t>
      </w:r>
    </w:p>
    <w:p w14:paraId="06D5725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Approx. QTY.</w:t>
      </w:r>
    </w:p>
    <w:p w14:paraId="458F84F0" w14:textId="77777777" w:rsidR="002C669A" w:rsidRPr="002C669A" w:rsidRDefault="00BD277A"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18</w:t>
      </w:r>
      <w:r w:rsidR="002C669A" w:rsidRPr="002C669A">
        <w:rPr>
          <w:rFonts w:ascii="Arial" w:hAnsi="Arial" w:cs="Arial"/>
          <w:bCs/>
          <w:sz w:val="24"/>
          <w:szCs w:val="24"/>
        </w:rPr>
        <w:t xml:space="preserve"> Ln. Ft. of Door casing</w:t>
      </w:r>
      <w:r w:rsidR="0045162B">
        <w:rPr>
          <w:rFonts w:ascii="Arial" w:hAnsi="Arial" w:cs="Arial"/>
          <w:bCs/>
          <w:sz w:val="24"/>
          <w:szCs w:val="24"/>
        </w:rPr>
        <w:t xml:space="preserve"> (new pantry door)</w:t>
      </w:r>
    </w:p>
    <w:p w14:paraId="2DEBBA2A" w14:textId="77777777" w:rsidR="0045162B" w:rsidRPr="002C669A" w:rsidRDefault="0045162B" w:rsidP="0045162B">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Style: </w:t>
      </w:r>
      <w:r>
        <w:rPr>
          <w:rFonts w:ascii="Arial" w:hAnsi="Arial" w:cs="Arial"/>
          <w:bCs/>
          <w:sz w:val="24"/>
          <w:szCs w:val="24"/>
        </w:rPr>
        <w:t>Sanitary</w:t>
      </w:r>
    </w:p>
    <w:p w14:paraId="4751A1F8" w14:textId="35F96FA7" w:rsidR="0045162B" w:rsidRDefault="0045162B" w:rsidP="0045162B">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Type: </w:t>
      </w:r>
      <w:r>
        <w:rPr>
          <w:rFonts w:ascii="Arial" w:hAnsi="Arial" w:cs="Arial"/>
          <w:bCs/>
          <w:sz w:val="24"/>
          <w:szCs w:val="24"/>
        </w:rPr>
        <w:t>Match Existing</w:t>
      </w:r>
    </w:p>
    <w:p w14:paraId="3D3D342F" w14:textId="11DFB883" w:rsidR="00817B83" w:rsidRDefault="00817B83" w:rsidP="0045162B">
      <w:pPr>
        <w:autoSpaceDE w:val="0"/>
        <w:autoSpaceDN w:val="0"/>
        <w:adjustRightInd w:val="0"/>
        <w:spacing w:after="0" w:line="240" w:lineRule="auto"/>
        <w:rPr>
          <w:rFonts w:ascii="Arial" w:hAnsi="Arial" w:cs="Arial"/>
          <w:bCs/>
          <w:sz w:val="24"/>
          <w:szCs w:val="24"/>
        </w:rPr>
      </w:pPr>
    </w:p>
    <w:p w14:paraId="4EB64651" w14:textId="3F5F68CC" w:rsidR="00817B83" w:rsidRDefault="00817B83" w:rsidP="0045162B">
      <w:pPr>
        <w:autoSpaceDE w:val="0"/>
        <w:autoSpaceDN w:val="0"/>
        <w:adjustRightInd w:val="0"/>
        <w:spacing w:after="0" w:line="240" w:lineRule="auto"/>
        <w:rPr>
          <w:rFonts w:ascii="Arial" w:hAnsi="Arial" w:cs="Arial"/>
          <w:bCs/>
          <w:sz w:val="24"/>
          <w:szCs w:val="24"/>
        </w:rPr>
      </w:pPr>
      <w:r>
        <w:rPr>
          <w:rFonts w:ascii="Arial" w:hAnsi="Arial" w:cs="Arial"/>
          <w:bCs/>
          <w:sz w:val="24"/>
          <w:szCs w:val="24"/>
        </w:rPr>
        <w:t>Window sills:</w:t>
      </w:r>
    </w:p>
    <w:p w14:paraId="4A4423C3" w14:textId="024CCB86" w:rsidR="00817B83" w:rsidRPr="002C669A" w:rsidRDefault="00817B83" w:rsidP="0045162B">
      <w:pPr>
        <w:autoSpaceDE w:val="0"/>
        <w:autoSpaceDN w:val="0"/>
        <w:adjustRightInd w:val="0"/>
        <w:spacing w:after="0" w:line="240" w:lineRule="auto"/>
        <w:rPr>
          <w:rFonts w:ascii="Arial" w:hAnsi="Arial" w:cs="Arial"/>
          <w:bCs/>
          <w:sz w:val="24"/>
          <w:szCs w:val="24"/>
        </w:rPr>
      </w:pPr>
      <w:r>
        <w:rPr>
          <w:rFonts w:ascii="Arial" w:hAnsi="Arial" w:cs="Arial"/>
          <w:bCs/>
          <w:sz w:val="24"/>
          <w:szCs w:val="24"/>
        </w:rPr>
        <w:t>Sills will be added to the existing kitchen window trim with no apron.</w:t>
      </w:r>
    </w:p>
    <w:p w14:paraId="21BF703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48411F56" w14:textId="77777777" w:rsidR="002C669A" w:rsidRPr="002C669A" w:rsidRDefault="0007443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12</w:t>
      </w:r>
      <w:r w:rsidR="002C669A" w:rsidRPr="002C669A">
        <w:rPr>
          <w:rFonts w:ascii="Arial" w:hAnsi="Arial" w:cs="Arial"/>
          <w:bCs/>
          <w:sz w:val="24"/>
          <w:szCs w:val="24"/>
        </w:rPr>
        <w:t xml:space="preserve"> Ln. Ft. of Baseboard</w:t>
      </w:r>
    </w:p>
    <w:p w14:paraId="055BFDE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Style: </w:t>
      </w:r>
      <w:r w:rsidR="00074431">
        <w:rPr>
          <w:rFonts w:ascii="Arial" w:hAnsi="Arial" w:cs="Arial"/>
          <w:bCs/>
          <w:sz w:val="24"/>
          <w:szCs w:val="24"/>
        </w:rPr>
        <w:t>Sanitary</w:t>
      </w:r>
    </w:p>
    <w:p w14:paraId="35289B0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Type: </w:t>
      </w:r>
      <w:r w:rsidR="00074431">
        <w:rPr>
          <w:rFonts w:ascii="Arial" w:hAnsi="Arial" w:cs="Arial"/>
          <w:bCs/>
          <w:sz w:val="24"/>
          <w:szCs w:val="24"/>
        </w:rPr>
        <w:t>Match Existing</w:t>
      </w:r>
    </w:p>
    <w:p w14:paraId="71D11F8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7EB38E2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The manner in which natural wood products accept staining cannot be controlled or predicted. Cipriani Remodeling Solutions is not responsible for how wood reacts to stain. </w:t>
      </w:r>
    </w:p>
    <w:p w14:paraId="49606D3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34AC01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074431">
        <w:rPr>
          <w:rFonts w:ascii="Arial" w:hAnsi="Arial" w:cs="Arial"/>
          <w:b/>
          <w:bCs/>
          <w:sz w:val="24"/>
          <w:szCs w:val="24"/>
          <w:u w:val="single"/>
        </w:rPr>
        <w:t>INTERIOR DOORS</w:t>
      </w:r>
      <w:r w:rsidR="00074431">
        <w:rPr>
          <w:rFonts w:ascii="Arial" w:hAnsi="Arial" w:cs="Arial"/>
          <w:bCs/>
          <w:sz w:val="24"/>
          <w:szCs w:val="24"/>
        </w:rPr>
        <w:t>:</w:t>
      </w:r>
    </w:p>
    <w:p w14:paraId="35B89F94"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6CECD75"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We will supply and install </w:t>
      </w:r>
      <w:r w:rsidR="00074431">
        <w:rPr>
          <w:rFonts w:ascii="Arial" w:hAnsi="Arial" w:cs="Arial"/>
          <w:bCs/>
          <w:sz w:val="24"/>
          <w:szCs w:val="24"/>
        </w:rPr>
        <w:t>the following new interior door</w:t>
      </w:r>
      <w:r w:rsidRPr="002C669A">
        <w:rPr>
          <w:rFonts w:ascii="Arial" w:hAnsi="Arial" w:cs="Arial"/>
          <w:bCs/>
          <w:sz w:val="24"/>
          <w:szCs w:val="24"/>
        </w:rPr>
        <w:t>.</w:t>
      </w:r>
    </w:p>
    <w:p w14:paraId="46ACA911" w14:textId="77777777" w:rsidR="00074431" w:rsidRDefault="0007443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Location: Pantry Closet</w:t>
      </w:r>
    </w:p>
    <w:p w14:paraId="68DEC76B" w14:textId="77777777" w:rsidR="00074431" w:rsidRDefault="0007443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Size: Approx. 32”</w:t>
      </w:r>
    </w:p>
    <w:p w14:paraId="45953055" w14:textId="77777777" w:rsidR="00074431" w:rsidRDefault="0007443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Type: Flush Hollow Core Door</w:t>
      </w:r>
    </w:p>
    <w:p w14:paraId="076C0C44" w14:textId="77777777" w:rsidR="00074431" w:rsidRPr="002C669A" w:rsidRDefault="0007443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Finish: Stained</w:t>
      </w:r>
    </w:p>
    <w:p w14:paraId="571F48F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63E474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If you wish to have door bumpers installed, you must supply them, and we will install them.</w:t>
      </w:r>
    </w:p>
    <w:p w14:paraId="7E404C32"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3B8143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The manner in which natural wood products accept staining cannot be controlled or predicted. We are not responsible for how wood reacts to stain. </w:t>
      </w:r>
    </w:p>
    <w:p w14:paraId="47ECA48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5C6F9B83" w14:textId="77777777" w:rsidR="002C669A" w:rsidRPr="002C669A" w:rsidRDefault="00074431" w:rsidP="002C669A">
      <w:pPr>
        <w:autoSpaceDE w:val="0"/>
        <w:autoSpaceDN w:val="0"/>
        <w:adjustRightInd w:val="0"/>
        <w:spacing w:after="0" w:line="240" w:lineRule="auto"/>
        <w:rPr>
          <w:rFonts w:ascii="Arial" w:hAnsi="Arial" w:cs="Arial"/>
          <w:bCs/>
          <w:sz w:val="24"/>
          <w:szCs w:val="24"/>
        </w:rPr>
      </w:pPr>
      <w:r w:rsidRPr="00074431">
        <w:rPr>
          <w:rFonts w:ascii="Arial" w:hAnsi="Arial" w:cs="Arial"/>
          <w:b/>
          <w:bCs/>
          <w:sz w:val="24"/>
          <w:szCs w:val="24"/>
          <w:u w:val="single"/>
        </w:rPr>
        <w:t>FLOORING</w:t>
      </w:r>
      <w:r>
        <w:rPr>
          <w:rFonts w:ascii="Arial" w:hAnsi="Arial" w:cs="Arial"/>
          <w:bCs/>
          <w:sz w:val="24"/>
          <w:szCs w:val="24"/>
        </w:rPr>
        <w:t>:</w:t>
      </w:r>
    </w:p>
    <w:p w14:paraId="40ADE8B3"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AC4FB62" w14:textId="77777777" w:rsid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BY OWNER</w:t>
      </w:r>
    </w:p>
    <w:p w14:paraId="21ECCF12" w14:textId="77777777" w:rsidR="00074431" w:rsidRDefault="00074431" w:rsidP="002C669A">
      <w:pPr>
        <w:autoSpaceDE w:val="0"/>
        <w:autoSpaceDN w:val="0"/>
        <w:adjustRightInd w:val="0"/>
        <w:spacing w:after="0" w:line="240" w:lineRule="auto"/>
        <w:rPr>
          <w:rFonts w:ascii="Arial" w:hAnsi="Arial" w:cs="Arial"/>
          <w:bCs/>
          <w:sz w:val="24"/>
          <w:szCs w:val="24"/>
        </w:rPr>
      </w:pPr>
    </w:p>
    <w:p w14:paraId="14D0B1BE" w14:textId="77777777" w:rsidR="00074431" w:rsidRDefault="0007443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Cipriani Remodeling Solutions will remove existing marble tile and carpet on first floor.</w:t>
      </w:r>
    </w:p>
    <w:p w14:paraId="253F9573" w14:textId="77777777" w:rsidR="0045162B" w:rsidRDefault="0045162B" w:rsidP="002C669A">
      <w:pPr>
        <w:autoSpaceDE w:val="0"/>
        <w:autoSpaceDN w:val="0"/>
        <w:adjustRightInd w:val="0"/>
        <w:spacing w:after="0" w:line="240" w:lineRule="auto"/>
        <w:rPr>
          <w:rFonts w:ascii="Arial" w:hAnsi="Arial" w:cs="Arial"/>
          <w:bCs/>
          <w:sz w:val="24"/>
          <w:szCs w:val="24"/>
        </w:rPr>
      </w:pPr>
    </w:p>
    <w:p w14:paraId="135524F0" w14:textId="00D2AD27" w:rsidR="0045162B" w:rsidRPr="002C669A" w:rsidRDefault="0045162B"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New flooring will be installed after kitchen and powder room project is completed</w:t>
      </w:r>
      <w:r w:rsidR="00AC7BDE">
        <w:rPr>
          <w:rFonts w:ascii="Arial" w:hAnsi="Arial" w:cs="Arial"/>
          <w:bCs/>
          <w:sz w:val="24"/>
          <w:szCs w:val="24"/>
        </w:rPr>
        <w:t xml:space="preserve"> except for hardwood flooring in family room, which can be installed before they are complete.</w:t>
      </w:r>
    </w:p>
    <w:p w14:paraId="4476BB97"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A0776B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074431">
        <w:rPr>
          <w:rFonts w:ascii="Arial" w:hAnsi="Arial" w:cs="Arial"/>
          <w:b/>
          <w:bCs/>
          <w:sz w:val="24"/>
          <w:szCs w:val="24"/>
          <w:u w:val="single"/>
        </w:rPr>
        <w:t>PAINTING INTERIOR</w:t>
      </w:r>
      <w:r w:rsidR="00074431">
        <w:rPr>
          <w:rFonts w:ascii="Arial" w:hAnsi="Arial" w:cs="Arial"/>
          <w:bCs/>
          <w:sz w:val="24"/>
          <w:szCs w:val="24"/>
        </w:rPr>
        <w:t>:</w:t>
      </w:r>
    </w:p>
    <w:p w14:paraId="2B62CCD6"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0858EC9C"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lastRenderedPageBreak/>
        <w:t>Areas to be painted:</w:t>
      </w:r>
      <w:r w:rsidR="00074431">
        <w:rPr>
          <w:rFonts w:ascii="Arial" w:hAnsi="Arial" w:cs="Arial"/>
          <w:bCs/>
          <w:sz w:val="24"/>
          <w:szCs w:val="24"/>
        </w:rPr>
        <w:t xml:space="preserve"> Kitchen and Powder Room</w:t>
      </w:r>
    </w:p>
    <w:p w14:paraId="5679DF5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Walls:  Flat Washable Finish</w:t>
      </w:r>
    </w:p>
    <w:p w14:paraId="1C7A993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Ceiling:  Flat Washable Finish</w:t>
      </w:r>
    </w:p>
    <w:p w14:paraId="26550084" w14:textId="6A9AA70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Windows:  </w:t>
      </w:r>
      <w:r w:rsidR="00074431">
        <w:rPr>
          <w:rFonts w:ascii="Arial" w:hAnsi="Arial" w:cs="Arial"/>
          <w:bCs/>
          <w:sz w:val="24"/>
          <w:szCs w:val="24"/>
        </w:rPr>
        <w:t xml:space="preserve">Trim to Remain as-is. Stain new </w:t>
      </w:r>
      <w:r w:rsidR="00817B83">
        <w:rPr>
          <w:rFonts w:ascii="Arial" w:hAnsi="Arial" w:cs="Arial"/>
          <w:bCs/>
          <w:sz w:val="24"/>
          <w:szCs w:val="24"/>
        </w:rPr>
        <w:t>sills added to kitchen windows</w:t>
      </w:r>
    </w:p>
    <w:p w14:paraId="2601958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 xml:space="preserve">Doors: </w:t>
      </w:r>
      <w:r w:rsidR="00074431">
        <w:rPr>
          <w:rFonts w:ascii="Arial" w:hAnsi="Arial" w:cs="Arial"/>
          <w:bCs/>
          <w:sz w:val="24"/>
          <w:szCs w:val="24"/>
        </w:rPr>
        <w:t>Stain new flush door</w:t>
      </w:r>
    </w:p>
    <w:p w14:paraId="25D14FA1" w14:textId="77777777" w:rsidR="002C669A" w:rsidRPr="002C669A" w:rsidRDefault="00074431" w:rsidP="002C669A">
      <w:pPr>
        <w:autoSpaceDE w:val="0"/>
        <w:autoSpaceDN w:val="0"/>
        <w:adjustRightInd w:val="0"/>
        <w:spacing w:after="0" w:line="240" w:lineRule="auto"/>
        <w:rPr>
          <w:rFonts w:ascii="Arial" w:hAnsi="Arial" w:cs="Arial"/>
          <w:bCs/>
          <w:sz w:val="24"/>
          <w:szCs w:val="24"/>
        </w:rPr>
      </w:pPr>
      <w:r>
        <w:rPr>
          <w:rFonts w:ascii="Arial" w:hAnsi="Arial" w:cs="Arial"/>
          <w:bCs/>
          <w:sz w:val="24"/>
          <w:szCs w:val="24"/>
        </w:rPr>
        <w:t>Trim: Stain new trim added to match existing trim</w:t>
      </w:r>
    </w:p>
    <w:p w14:paraId="69E89E31"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1C099B50"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379819EA"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The use of semi-gloss or gloss on walls and ceilings is not recommended. Subtle irregularities in the framing, drywall, or plaster are always present to some degree. Glosses can accentuate those irregularities and render them more visible. Washable flat paints are an attractive and functional alternative.</w:t>
      </w:r>
    </w:p>
    <w:p w14:paraId="6126F548"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2E9CABBD" w14:textId="77777777" w:rsidR="002C669A" w:rsidRPr="002C669A"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Existing surfaces that are to be painted will be prepared by a light sanding, the filling of small holes (less than 1/2"), the repair of cracks (less than 1/8"), and the treatment of uneven surfaces with one coat of spackle, followed by a final sanding. The correction or repair of any major, unforeseen defects are not covered in this agreement. If such defects are found, the owner will be presented with a cost in the form of a change work order prior to commencing work.</w:t>
      </w:r>
    </w:p>
    <w:p w14:paraId="4B7550AB" w14:textId="77777777" w:rsidR="002C669A" w:rsidRPr="002C669A" w:rsidRDefault="002C669A" w:rsidP="002C669A">
      <w:pPr>
        <w:autoSpaceDE w:val="0"/>
        <w:autoSpaceDN w:val="0"/>
        <w:adjustRightInd w:val="0"/>
        <w:spacing w:after="0" w:line="240" w:lineRule="auto"/>
        <w:rPr>
          <w:rFonts w:ascii="Arial" w:hAnsi="Arial" w:cs="Arial"/>
          <w:bCs/>
          <w:sz w:val="24"/>
          <w:szCs w:val="24"/>
        </w:rPr>
      </w:pPr>
    </w:p>
    <w:p w14:paraId="6EA4963F" w14:textId="77777777" w:rsidR="00FB742B" w:rsidRPr="00E95DEB" w:rsidRDefault="002C669A" w:rsidP="002C669A">
      <w:pPr>
        <w:autoSpaceDE w:val="0"/>
        <w:autoSpaceDN w:val="0"/>
        <w:adjustRightInd w:val="0"/>
        <w:spacing w:after="0" w:line="240" w:lineRule="auto"/>
        <w:rPr>
          <w:rFonts w:ascii="Arial" w:hAnsi="Arial" w:cs="Arial"/>
          <w:bCs/>
          <w:sz w:val="24"/>
          <w:szCs w:val="24"/>
        </w:rPr>
      </w:pPr>
      <w:r w:rsidRPr="002C669A">
        <w:rPr>
          <w:rFonts w:ascii="Arial" w:hAnsi="Arial" w:cs="Arial"/>
          <w:bCs/>
          <w:sz w:val="24"/>
          <w:szCs w:val="24"/>
        </w:rPr>
        <w:t>The manner in which natural wood products accept staining cannot be controlled or predicted.</w:t>
      </w:r>
    </w:p>
    <w:p w14:paraId="3B24DED5"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1085533E"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65D73E66"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0D81B6D5"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444FD2CF"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45572957"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3BD9B5CA"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2A1FCF4A"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2160199C"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7EC33356"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219556E4"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79332AFD"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3B0514A9"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4CF66ED6"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2506E09C"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13E3847C"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1A5E4B49"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2E7AF8E0" w14:textId="77777777" w:rsidR="00FB742B" w:rsidRDefault="00FB742B" w:rsidP="00FB742B">
      <w:pPr>
        <w:autoSpaceDE w:val="0"/>
        <w:autoSpaceDN w:val="0"/>
        <w:adjustRightInd w:val="0"/>
        <w:spacing w:after="0" w:line="240" w:lineRule="auto"/>
        <w:rPr>
          <w:rFonts w:ascii="Arial" w:hAnsi="Arial" w:cs="Arial"/>
          <w:bCs/>
          <w:sz w:val="24"/>
          <w:szCs w:val="24"/>
        </w:rPr>
      </w:pPr>
    </w:p>
    <w:p w14:paraId="3EAA7C8C" w14:textId="77777777" w:rsidR="00F64923" w:rsidRPr="00E95DEB" w:rsidRDefault="00F64923" w:rsidP="00FB742B">
      <w:pPr>
        <w:autoSpaceDE w:val="0"/>
        <w:autoSpaceDN w:val="0"/>
        <w:adjustRightInd w:val="0"/>
        <w:spacing w:after="0" w:line="240" w:lineRule="auto"/>
        <w:rPr>
          <w:rFonts w:ascii="Arial" w:hAnsi="Arial" w:cs="Arial"/>
          <w:bCs/>
          <w:sz w:val="24"/>
          <w:szCs w:val="24"/>
        </w:rPr>
      </w:pPr>
    </w:p>
    <w:p w14:paraId="2D78D22A" w14:textId="77777777" w:rsidR="00FB742B" w:rsidRDefault="00FB742B" w:rsidP="00FB742B">
      <w:pPr>
        <w:autoSpaceDE w:val="0"/>
        <w:autoSpaceDN w:val="0"/>
        <w:adjustRightInd w:val="0"/>
        <w:spacing w:after="0" w:line="240" w:lineRule="auto"/>
        <w:rPr>
          <w:rFonts w:ascii="Arial" w:hAnsi="Arial" w:cs="Arial"/>
          <w:bCs/>
          <w:sz w:val="24"/>
          <w:szCs w:val="24"/>
        </w:rPr>
      </w:pPr>
    </w:p>
    <w:p w14:paraId="0F235DCB" w14:textId="77777777" w:rsidR="00FB29F4" w:rsidRPr="00E95DEB" w:rsidRDefault="00FB29F4" w:rsidP="00FB742B">
      <w:pPr>
        <w:autoSpaceDE w:val="0"/>
        <w:autoSpaceDN w:val="0"/>
        <w:adjustRightInd w:val="0"/>
        <w:spacing w:after="0" w:line="240" w:lineRule="auto"/>
        <w:rPr>
          <w:rFonts w:ascii="Arial" w:hAnsi="Arial" w:cs="Arial"/>
          <w:bCs/>
          <w:sz w:val="24"/>
          <w:szCs w:val="24"/>
        </w:rPr>
      </w:pPr>
    </w:p>
    <w:p w14:paraId="5AD1E1A0"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40C9AFC3"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14689041"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0A72BAE0"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6E77CBC2"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04D0CE03"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597BF85E"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03F41F98"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476CBDD8"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31BBE714"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109CBB6B" w14:textId="77777777" w:rsidR="00074431" w:rsidRDefault="00074431" w:rsidP="00E95DEB">
      <w:pPr>
        <w:autoSpaceDE w:val="0"/>
        <w:autoSpaceDN w:val="0"/>
        <w:adjustRightInd w:val="0"/>
        <w:spacing w:after="0" w:line="240" w:lineRule="auto"/>
        <w:jc w:val="center"/>
        <w:rPr>
          <w:rFonts w:ascii="Arial" w:hAnsi="Arial" w:cs="Arial"/>
          <w:b/>
          <w:bCs/>
          <w:sz w:val="24"/>
          <w:szCs w:val="24"/>
          <w:u w:val="single"/>
        </w:rPr>
      </w:pPr>
    </w:p>
    <w:p w14:paraId="0E63C0DC" w14:textId="77777777" w:rsidR="00FB742B" w:rsidRPr="006E4581" w:rsidRDefault="00FB742B" w:rsidP="00AC7BDE">
      <w:pPr>
        <w:autoSpaceDE w:val="0"/>
        <w:autoSpaceDN w:val="0"/>
        <w:adjustRightInd w:val="0"/>
        <w:spacing w:after="0" w:line="240" w:lineRule="auto"/>
        <w:jc w:val="center"/>
        <w:rPr>
          <w:rFonts w:ascii="Arial" w:hAnsi="Arial" w:cs="Arial"/>
          <w:b/>
          <w:bCs/>
          <w:sz w:val="24"/>
          <w:szCs w:val="24"/>
          <w:u w:val="single"/>
        </w:rPr>
      </w:pPr>
      <w:r w:rsidRPr="006E4581">
        <w:rPr>
          <w:rFonts w:ascii="Arial" w:hAnsi="Arial" w:cs="Arial"/>
          <w:b/>
          <w:bCs/>
          <w:sz w:val="24"/>
          <w:szCs w:val="24"/>
          <w:u w:val="single"/>
        </w:rPr>
        <w:t>GENERAL PROVISIONS</w:t>
      </w:r>
    </w:p>
    <w:p w14:paraId="23EA76CA"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74DBE611" w14:textId="77777777" w:rsidR="0019141D" w:rsidRPr="00A46357" w:rsidRDefault="0019141D" w:rsidP="0019141D">
      <w:pPr>
        <w:spacing w:after="0" w:line="240" w:lineRule="auto"/>
        <w:rPr>
          <w:rFonts w:ascii="Arial" w:eastAsia="Dotum" w:hAnsi="Arial" w:cs="Arial"/>
          <w:sz w:val="24"/>
          <w:szCs w:val="24"/>
        </w:rPr>
      </w:pPr>
      <w:r w:rsidRPr="00A46357">
        <w:rPr>
          <w:rFonts w:ascii="Arial" w:eastAsia="Calibri" w:hAnsi="Arial" w:cs="Arial"/>
          <w:sz w:val="24"/>
          <w:szCs w:val="24"/>
        </w:rPr>
        <w:t xml:space="preserve">The measurements and or dimensions </w:t>
      </w:r>
      <w:r w:rsidR="00AB3BD2">
        <w:rPr>
          <w:rFonts w:ascii="Arial" w:eastAsia="Calibri" w:hAnsi="Arial" w:cs="Arial"/>
          <w:sz w:val="24"/>
          <w:szCs w:val="24"/>
        </w:rPr>
        <w:t>shown</w:t>
      </w:r>
      <w:r w:rsidRPr="00A46357">
        <w:rPr>
          <w:rFonts w:ascii="Arial" w:eastAsia="Calibri" w:hAnsi="Arial" w:cs="Arial"/>
          <w:sz w:val="24"/>
          <w:szCs w:val="24"/>
        </w:rPr>
        <w:t xml:space="preserve"> on the plans</w:t>
      </w:r>
      <w:r w:rsidR="00AB3BD2">
        <w:rPr>
          <w:rFonts w:ascii="Arial" w:eastAsia="Calibri" w:hAnsi="Arial" w:cs="Arial"/>
          <w:sz w:val="24"/>
          <w:szCs w:val="24"/>
        </w:rPr>
        <w:t xml:space="preserve">, drawings </w:t>
      </w:r>
      <w:r w:rsidRPr="00A46357">
        <w:rPr>
          <w:rFonts w:ascii="Arial" w:eastAsia="Calibri" w:hAnsi="Arial" w:cs="Arial"/>
          <w:sz w:val="24"/>
          <w:szCs w:val="24"/>
        </w:rPr>
        <w:t xml:space="preserve">or written in this </w:t>
      </w:r>
      <w:r w:rsidR="00AB3BD2" w:rsidRPr="00A46357">
        <w:rPr>
          <w:rFonts w:ascii="Arial" w:eastAsia="Calibri" w:hAnsi="Arial" w:cs="Arial"/>
          <w:sz w:val="24"/>
          <w:szCs w:val="24"/>
        </w:rPr>
        <w:t>agreement</w:t>
      </w:r>
      <w:r w:rsidRPr="00A46357">
        <w:rPr>
          <w:rFonts w:ascii="Arial" w:eastAsia="Calibri" w:hAnsi="Arial" w:cs="Arial"/>
          <w:sz w:val="24"/>
          <w:szCs w:val="24"/>
        </w:rPr>
        <w:t xml:space="preserve"> may vary slightly because of actual site conditions or unforeseen conditions. </w:t>
      </w:r>
    </w:p>
    <w:p w14:paraId="33160D57" w14:textId="77777777" w:rsidR="00FB742B" w:rsidRPr="00A46357" w:rsidRDefault="00FB742B" w:rsidP="00FB742B">
      <w:pPr>
        <w:autoSpaceDE w:val="0"/>
        <w:autoSpaceDN w:val="0"/>
        <w:adjustRightInd w:val="0"/>
        <w:spacing w:after="0" w:line="240" w:lineRule="auto"/>
        <w:rPr>
          <w:rFonts w:ascii="Arial" w:hAnsi="Arial" w:cs="Arial"/>
          <w:bCs/>
          <w:sz w:val="24"/>
          <w:szCs w:val="24"/>
        </w:rPr>
      </w:pPr>
    </w:p>
    <w:p w14:paraId="700AA37C" w14:textId="77777777" w:rsidR="00FD5D9A" w:rsidRDefault="00FB742B" w:rsidP="00FB742B">
      <w:pPr>
        <w:autoSpaceDE w:val="0"/>
        <w:autoSpaceDN w:val="0"/>
        <w:adjustRightInd w:val="0"/>
        <w:spacing w:after="0" w:line="240" w:lineRule="auto"/>
        <w:rPr>
          <w:rFonts w:ascii="Arial" w:hAnsi="Arial" w:cs="Arial"/>
          <w:b/>
          <w:bCs/>
          <w:sz w:val="24"/>
          <w:szCs w:val="24"/>
          <w:u w:val="single"/>
        </w:rPr>
      </w:pPr>
      <w:r w:rsidRPr="00E95DEB">
        <w:rPr>
          <w:rFonts w:ascii="Arial" w:hAnsi="Arial" w:cs="Arial"/>
          <w:bCs/>
          <w:sz w:val="24"/>
          <w:szCs w:val="24"/>
        </w:rPr>
        <w:t xml:space="preserve">Please note that </w:t>
      </w:r>
      <w:r w:rsidR="006E4581">
        <w:rPr>
          <w:rFonts w:ascii="Arial" w:hAnsi="Arial" w:cs="Arial"/>
          <w:bCs/>
          <w:sz w:val="24"/>
          <w:szCs w:val="24"/>
        </w:rPr>
        <w:t>the 3D computer drawings of the project</w:t>
      </w:r>
      <w:r w:rsidRPr="00E95DEB">
        <w:rPr>
          <w:rFonts w:ascii="Arial" w:hAnsi="Arial" w:cs="Arial"/>
          <w:bCs/>
          <w:sz w:val="24"/>
          <w:szCs w:val="24"/>
        </w:rPr>
        <w:t xml:space="preserve"> are an artistic illustration of the general appearance of the floor plan</w:t>
      </w:r>
      <w:r w:rsidR="006E4581">
        <w:rPr>
          <w:rFonts w:ascii="Arial" w:hAnsi="Arial" w:cs="Arial"/>
          <w:bCs/>
          <w:sz w:val="24"/>
          <w:szCs w:val="24"/>
        </w:rPr>
        <w:t xml:space="preserve"> and are not</w:t>
      </w:r>
      <w:r w:rsidRPr="00E95DEB">
        <w:rPr>
          <w:rFonts w:ascii="Arial" w:hAnsi="Arial" w:cs="Arial"/>
          <w:bCs/>
          <w:sz w:val="24"/>
          <w:szCs w:val="24"/>
        </w:rPr>
        <w:t xml:space="preserve"> </w:t>
      </w:r>
      <w:r w:rsidR="00AB3BD2">
        <w:rPr>
          <w:rFonts w:ascii="Arial" w:hAnsi="Arial" w:cs="Arial"/>
          <w:bCs/>
          <w:sz w:val="24"/>
          <w:szCs w:val="24"/>
        </w:rPr>
        <w:t xml:space="preserve">meant to be </w:t>
      </w:r>
      <w:r w:rsidRPr="00E95DEB">
        <w:rPr>
          <w:rFonts w:ascii="Arial" w:hAnsi="Arial" w:cs="Arial"/>
          <w:bCs/>
          <w:sz w:val="24"/>
          <w:szCs w:val="24"/>
        </w:rPr>
        <w:t>an exact representation</w:t>
      </w:r>
      <w:r w:rsidR="00AB3BD2">
        <w:rPr>
          <w:rFonts w:ascii="Arial" w:hAnsi="Arial" w:cs="Arial"/>
          <w:bCs/>
          <w:sz w:val="24"/>
          <w:szCs w:val="24"/>
        </w:rPr>
        <w:t xml:space="preserve"> of the final project appearance</w:t>
      </w:r>
      <w:r w:rsidRPr="00E95DEB">
        <w:rPr>
          <w:rFonts w:ascii="Arial" w:hAnsi="Arial" w:cs="Arial"/>
          <w:bCs/>
          <w:sz w:val="24"/>
          <w:szCs w:val="24"/>
        </w:rPr>
        <w:t>.</w:t>
      </w:r>
    </w:p>
    <w:p w14:paraId="632EC6ED" w14:textId="77777777" w:rsidR="00FD5D9A" w:rsidRDefault="00FD5D9A" w:rsidP="00FB742B">
      <w:pPr>
        <w:autoSpaceDE w:val="0"/>
        <w:autoSpaceDN w:val="0"/>
        <w:adjustRightInd w:val="0"/>
        <w:spacing w:after="0" w:line="240" w:lineRule="auto"/>
        <w:rPr>
          <w:rFonts w:ascii="Arial" w:hAnsi="Arial" w:cs="Arial"/>
          <w:b/>
          <w:bCs/>
          <w:sz w:val="24"/>
          <w:szCs w:val="24"/>
          <w:u w:val="single"/>
        </w:rPr>
      </w:pPr>
    </w:p>
    <w:p w14:paraId="14926E1B"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 xml:space="preserve">HAZARDOUS MATERIALS </w:t>
      </w:r>
      <w:r w:rsidR="004F33E1" w:rsidRPr="006E4581">
        <w:rPr>
          <w:rFonts w:ascii="Arial" w:hAnsi="Arial" w:cs="Arial"/>
          <w:b/>
          <w:bCs/>
          <w:sz w:val="24"/>
          <w:szCs w:val="24"/>
          <w:u w:val="single"/>
        </w:rPr>
        <w:t>(ASBESTOS</w:t>
      </w:r>
      <w:r w:rsidRPr="006E4581">
        <w:rPr>
          <w:rFonts w:ascii="Arial" w:hAnsi="Arial" w:cs="Arial"/>
          <w:b/>
          <w:bCs/>
          <w:sz w:val="24"/>
          <w:szCs w:val="24"/>
          <w:u w:val="single"/>
        </w:rPr>
        <w:t>, MOLD, AND RADON)</w:t>
      </w:r>
    </w:p>
    <w:p w14:paraId="5096CCE3"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443EFA74" w14:textId="77777777" w:rsidR="00FB742B" w:rsidRPr="00E95DEB" w:rsidRDefault="003E7BA1"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The builders</w:t>
      </w:r>
      <w:r w:rsidR="00FB742B" w:rsidRPr="00E95DEB">
        <w:rPr>
          <w:rFonts w:ascii="Arial" w:hAnsi="Arial" w:cs="Arial"/>
          <w:bCs/>
          <w:sz w:val="24"/>
          <w:szCs w:val="24"/>
        </w:rPr>
        <w:t xml:space="preserve"> scope of work shall not include the identification, detection, abatement or removal of any asbestos, radon, mold, products/mater</w:t>
      </w:r>
      <w:r w:rsidR="00E81737" w:rsidRPr="00E95DEB">
        <w:rPr>
          <w:rFonts w:ascii="Arial" w:hAnsi="Arial" w:cs="Arial"/>
          <w:bCs/>
          <w:sz w:val="24"/>
          <w:szCs w:val="24"/>
        </w:rPr>
        <w:t>ials containing these</w:t>
      </w:r>
      <w:r w:rsidR="00FB742B" w:rsidRPr="00E95DEB">
        <w:rPr>
          <w:rFonts w:ascii="Arial" w:hAnsi="Arial" w:cs="Arial"/>
          <w:bCs/>
          <w:sz w:val="24"/>
          <w:szCs w:val="24"/>
        </w:rPr>
        <w:t xml:space="preserve"> or other hazardous substances from the building. </w:t>
      </w:r>
    </w:p>
    <w:p w14:paraId="3F1B13C0" w14:textId="77777777" w:rsidR="00FD5D9A" w:rsidRDefault="00FD5D9A" w:rsidP="00FB742B">
      <w:pPr>
        <w:autoSpaceDE w:val="0"/>
        <w:autoSpaceDN w:val="0"/>
        <w:adjustRightInd w:val="0"/>
        <w:spacing w:after="0" w:line="240" w:lineRule="auto"/>
        <w:rPr>
          <w:rFonts w:ascii="Arial" w:hAnsi="Arial" w:cs="Arial"/>
          <w:b/>
          <w:bCs/>
          <w:sz w:val="24"/>
          <w:szCs w:val="24"/>
          <w:u w:val="single"/>
        </w:rPr>
      </w:pPr>
    </w:p>
    <w:p w14:paraId="0CD17DE7"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CHANGES IN THE WORK DUE TO UNFORESEEN CIRCUMSTANCES OR CONDITIONS</w:t>
      </w:r>
    </w:p>
    <w:p w14:paraId="5BD7AF87"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7C75B91D"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The parties acknowledge and agree that construction sometimes requires extra work due to concealed or differing site conditions not foreseen at the time of preparing the estimate or of the time of making of this agreement. </w:t>
      </w:r>
      <w:r w:rsidR="00B729D8">
        <w:rPr>
          <w:rFonts w:ascii="Arial" w:hAnsi="Arial" w:cs="Arial"/>
          <w:bCs/>
          <w:sz w:val="24"/>
          <w:szCs w:val="24"/>
        </w:rPr>
        <w:t>E</w:t>
      </w:r>
      <w:r w:rsidRPr="00E95DEB">
        <w:rPr>
          <w:rFonts w:ascii="Arial" w:hAnsi="Arial" w:cs="Arial"/>
          <w:bCs/>
          <w:sz w:val="24"/>
          <w:szCs w:val="24"/>
        </w:rPr>
        <w:t xml:space="preserve">xamples would include but are not limited to, termite and other wood-boring insect damage, water damage, wires, pipes, columns, hidden mechanical equipment, substandard prior work which must be upgraded to code, additional code requirements, owner not making prompt selections, concealed trash, rocks, stones tanks, stumps, and unforeseen subsurface soil conditions are some </w:t>
      </w:r>
      <w:r w:rsidR="002E1EFE">
        <w:rPr>
          <w:rFonts w:ascii="Arial" w:hAnsi="Arial" w:cs="Arial"/>
          <w:bCs/>
          <w:sz w:val="24"/>
          <w:szCs w:val="24"/>
        </w:rPr>
        <w:t>circumstances for</w:t>
      </w:r>
      <w:r w:rsidRPr="00E95DEB">
        <w:rPr>
          <w:rFonts w:ascii="Arial" w:hAnsi="Arial" w:cs="Arial"/>
          <w:bCs/>
          <w:sz w:val="24"/>
          <w:szCs w:val="24"/>
        </w:rPr>
        <w:t xml:space="preserve"> which th</w:t>
      </w:r>
      <w:r w:rsidR="002E1EFE">
        <w:rPr>
          <w:rFonts w:ascii="Arial" w:hAnsi="Arial" w:cs="Arial"/>
          <w:bCs/>
          <w:sz w:val="24"/>
          <w:szCs w:val="24"/>
        </w:rPr>
        <w:t>e B</w:t>
      </w:r>
      <w:r w:rsidRPr="00E95DEB">
        <w:rPr>
          <w:rFonts w:ascii="Arial" w:hAnsi="Arial" w:cs="Arial"/>
          <w:bCs/>
          <w:sz w:val="24"/>
          <w:szCs w:val="24"/>
        </w:rPr>
        <w:t xml:space="preserve">uilder could incur additional costs. </w:t>
      </w:r>
    </w:p>
    <w:p w14:paraId="4B4B7D07"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2A085A2C" w14:textId="77777777" w:rsidR="00FB742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The Parties agree to negotiate an equitable adjustment to the Contract Price and Contract Terms in the form of a Change </w:t>
      </w:r>
      <w:r w:rsidR="00B729D8">
        <w:rPr>
          <w:rFonts w:ascii="Arial" w:hAnsi="Arial" w:cs="Arial"/>
          <w:bCs/>
          <w:sz w:val="24"/>
          <w:szCs w:val="24"/>
        </w:rPr>
        <w:t xml:space="preserve">Work </w:t>
      </w:r>
      <w:r w:rsidRPr="00E95DEB">
        <w:rPr>
          <w:rFonts w:ascii="Arial" w:hAnsi="Arial" w:cs="Arial"/>
          <w:bCs/>
          <w:sz w:val="24"/>
          <w:szCs w:val="24"/>
        </w:rPr>
        <w:t xml:space="preserve">Order in the event an unforeseen </w:t>
      </w:r>
      <w:r w:rsidR="00AD2175">
        <w:rPr>
          <w:rFonts w:ascii="Arial" w:hAnsi="Arial" w:cs="Arial"/>
          <w:bCs/>
          <w:sz w:val="24"/>
          <w:szCs w:val="24"/>
        </w:rPr>
        <w:t xml:space="preserve">circumstance or </w:t>
      </w:r>
      <w:r w:rsidRPr="00E95DEB">
        <w:rPr>
          <w:rFonts w:ascii="Arial" w:hAnsi="Arial" w:cs="Arial"/>
          <w:bCs/>
          <w:sz w:val="24"/>
          <w:szCs w:val="24"/>
        </w:rPr>
        <w:t>condition is encountered.</w:t>
      </w:r>
    </w:p>
    <w:p w14:paraId="1D7821A7" w14:textId="77777777" w:rsidR="00AD2175" w:rsidRPr="00E95DEB" w:rsidRDefault="00AD2175" w:rsidP="00FB742B">
      <w:pPr>
        <w:autoSpaceDE w:val="0"/>
        <w:autoSpaceDN w:val="0"/>
        <w:adjustRightInd w:val="0"/>
        <w:spacing w:after="0" w:line="240" w:lineRule="auto"/>
        <w:rPr>
          <w:rFonts w:ascii="Arial" w:hAnsi="Arial" w:cs="Arial"/>
          <w:bCs/>
          <w:sz w:val="24"/>
          <w:szCs w:val="24"/>
        </w:rPr>
      </w:pPr>
    </w:p>
    <w:p w14:paraId="24AFCB14" w14:textId="77777777" w:rsidR="00AD2175" w:rsidRDefault="00AD2175" w:rsidP="00AD2175">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The Change </w:t>
      </w:r>
      <w:r>
        <w:rPr>
          <w:rFonts w:ascii="Arial" w:hAnsi="Arial" w:cs="Arial"/>
          <w:bCs/>
          <w:sz w:val="24"/>
          <w:szCs w:val="24"/>
        </w:rPr>
        <w:t xml:space="preserve">Work </w:t>
      </w:r>
      <w:r w:rsidRPr="00E95DEB">
        <w:rPr>
          <w:rFonts w:ascii="Arial" w:hAnsi="Arial" w:cs="Arial"/>
          <w:bCs/>
          <w:sz w:val="24"/>
          <w:szCs w:val="24"/>
        </w:rPr>
        <w:t>Order</w:t>
      </w:r>
      <w:r>
        <w:rPr>
          <w:rFonts w:ascii="Arial" w:hAnsi="Arial" w:cs="Arial"/>
          <w:bCs/>
          <w:sz w:val="24"/>
          <w:szCs w:val="24"/>
        </w:rPr>
        <w:t xml:space="preserve">, written by the builder, </w:t>
      </w:r>
      <w:r w:rsidRPr="00E95DEB">
        <w:rPr>
          <w:rFonts w:ascii="Arial" w:hAnsi="Arial" w:cs="Arial"/>
          <w:bCs/>
          <w:sz w:val="24"/>
          <w:szCs w:val="24"/>
        </w:rPr>
        <w:t xml:space="preserve">shall </w:t>
      </w:r>
      <w:r>
        <w:rPr>
          <w:rFonts w:ascii="Arial" w:hAnsi="Arial" w:cs="Arial"/>
          <w:bCs/>
          <w:sz w:val="24"/>
          <w:szCs w:val="24"/>
        </w:rPr>
        <w:t>describe the change in the scope of work,</w:t>
      </w:r>
      <w:r w:rsidRPr="00E95DEB">
        <w:rPr>
          <w:rFonts w:ascii="Arial" w:hAnsi="Arial" w:cs="Arial"/>
          <w:bCs/>
          <w:sz w:val="24"/>
          <w:szCs w:val="24"/>
        </w:rPr>
        <w:t xml:space="preserve"> any related additional costs or credits</w:t>
      </w:r>
      <w:r>
        <w:rPr>
          <w:rFonts w:ascii="Arial" w:hAnsi="Arial" w:cs="Arial"/>
          <w:bCs/>
          <w:sz w:val="24"/>
          <w:szCs w:val="24"/>
        </w:rPr>
        <w:t xml:space="preserve"> and</w:t>
      </w:r>
      <w:r w:rsidRPr="00E95DEB">
        <w:rPr>
          <w:rFonts w:ascii="Arial" w:hAnsi="Arial" w:cs="Arial"/>
          <w:bCs/>
          <w:sz w:val="24"/>
          <w:szCs w:val="24"/>
        </w:rPr>
        <w:t xml:space="preserve"> </w:t>
      </w:r>
      <w:r>
        <w:rPr>
          <w:rFonts w:ascii="Arial" w:hAnsi="Arial" w:cs="Arial"/>
          <w:bCs/>
          <w:sz w:val="24"/>
          <w:szCs w:val="24"/>
        </w:rPr>
        <w:t xml:space="preserve">any </w:t>
      </w:r>
      <w:r w:rsidRPr="00E95DEB">
        <w:rPr>
          <w:rFonts w:ascii="Arial" w:hAnsi="Arial" w:cs="Arial"/>
          <w:bCs/>
          <w:sz w:val="24"/>
          <w:szCs w:val="24"/>
        </w:rPr>
        <w:t>changes to the completion date</w:t>
      </w:r>
      <w:r>
        <w:rPr>
          <w:rFonts w:ascii="Arial" w:hAnsi="Arial" w:cs="Arial"/>
          <w:bCs/>
          <w:sz w:val="24"/>
          <w:szCs w:val="24"/>
        </w:rPr>
        <w:t xml:space="preserve"> of the project</w:t>
      </w:r>
      <w:r w:rsidRPr="00E95DEB">
        <w:rPr>
          <w:rFonts w:ascii="Arial" w:hAnsi="Arial" w:cs="Arial"/>
          <w:bCs/>
          <w:sz w:val="24"/>
          <w:szCs w:val="24"/>
        </w:rPr>
        <w:t xml:space="preserve">.  </w:t>
      </w:r>
      <w:r>
        <w:rPr>
          <w:rFonts w:ascii="Arial" w:hAnsi="Arial" w:cs="Arial"/>
          <w:bCs/>
          <w:sz w:val="24"/>
          <w:szCs w:val="24"/>
        </w:rPr>
        <w:t>Both parties must sign the change order form. Payment</w:t>
      </w:r>
      <w:r w:rsidRPr="00E95DEB">
        <w:rPr>
          <w:rFonts w:ascii="Arial" w:hAnsi="Arial" w:cs="Arial"/>
          <w:bCs/>
          <w:sz w:val="24"/>
          <w:szCs w:val="24"/>
        </w:rPr>
        <w:t xml:space="preserve"> for a Change Order shall be due before commencement of the Change in Work. </w:t>
      </w:r>
    </w:p>
    <w:p w14:paraId="070E75B7"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50C6B0D7" w14:textId="77777777" w:rsidR="00AD2175"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If no equitable adjustment can be negotiated in the form of a signed Change </w:t>
      </w:r>
      <w:r w:rsidR="00AD2175">
        <w:rPr>
          <w:rFonts w:ascii="Arial" w:hAnsi="Arial" w:cs="Arial"/>
          <w:bCs/>
          <w:sz w:val="24"/>
          <w:szCs w:val="24"/>
        </w:rPr>
        <w:t xml:space="preserve">Work </w:t>
      </w:r>
      <w:r w:rsidRPr="00E95DEB">
        <w:rPr>
          <w:rFonts w:ascii="Arial" w:hAnsi="Arial" w:cs="Arial"/>
          <w:bCs/>
          <w:sz w:val="24"/>
          <w:szCs w:val="24"/>
        </w:rPr>
        <w:t xml:space="preserve">Order, either the Owner or the Builder may terminate this Contract.  The balance due to </w:t>
      </w:r>
      <w:r w:rsidR="00AD2175">
        <w:rPr>
          <w:rFonts w:ascii="Arial" w:hAnsi="Arial" w:cs="Arial"/>
          <w:bCs/>
          <w:sz w:val="24"/>
          <w:szCs w:val="24"/>
        </w:rPr>
        <w:t>the builder</w:t>
      </w:r>
      <w:r w:rsidRPr="00E95DEB">
        <w:rPr>
          <w:rFonts w:ascii="Arial" w:hAnsi="Arial" w:cs="Arial"/>
          <w:bCs/>
          <w:sz w:val="24"/>
          <w:szCs w:val="24"/>
        </w:rPr>
        <w:t xml:space="preserve"> for the reasonable value of the labor and material furnished since the last progress payment made shall be paid, or if in dispute, submitted for determination by binding arbitration i</w:t>
      </w:r>
      <w:r w:rsidR="002E1EFE">
        <w:rPr>
          <w:rFonts w:ascii="Arial" w:hAnsi="Arial" w:cs="Arial"/>
          <w:bCs/>
          <w:sz w:val="24"/>
          <w:szCs w:val="24"/>
        </w:rPr>
        <w:t>n accordance with the Contract D</w:t>
      </w:r>
      <w:r w:rsidRPr="00E95DEB">
        <w:rPr>
          <w:rFonts w:ascii="Arial" w:hAnsi="Arial" w:cs="Arial"/>
          <w:bCs/>
          <w:sz w:val="24"/>
          <w:szCs w:val="24"/>
        </w:rPr>
        <w:t>ocuments.</w:t>
      </w:r>
    </w:p>
    <w:p w14:paraId="717B0D42" w14:textId="77777777" w:rsidR="00AD2175" w:rsidRDefault="00AD2175" w:rsidP="00FB742B">
      <w:pPr>
        <w:autoSpaceDE w:val="0"/>
        <w:autoSpaceDN w:val="0"/>
        <w:adjustRightInd w:val="0"/>
        <w:spacing w:after="0" w:line="240" w:lineRule="auto"/>
        <w:rPr>
          <w:rFonts w:ascii="Arial" w:hAnsi="Arial" w:cs="Arial"/>
          <w:bCs/>
          <w:sz w:val="24"/>
          <w:szCs w:val="24"/>
        </w:rPr>
      </w:pPr>
    </w:p>
    <w:p w14:paraId="18B87F0F"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In the alternative, if no </w:t>
      </w:r>
      <w:r w:rsidR="00EF7645">
        <w:rPr>
          <w:rFonts w:ascii="Arial" w:hAnsi="Arial" w:cs="Arial"/>
          <w:bCs/>
          <w:sz w:val="24"/>
          <w:szCs w:val="24"/>
        </w:rPr>
        <w:t>mutually satisfactory</w:t>
      </w:r>
      <w:r w:rsidRPr="00E95DEB">
        <w:rPr>
          <w:rFonts w:ascii="Arial" w:hAnsi="Arial" w:cs="Arial"/>
          <w:bCs/>
          <w:sz w:val="24"/>
          <w:szCs w:val="24"/>
        </w:rPr>
        <w:t xml:space="preserve"> adjustments can be negotiated in the form of a signed Change Order, the parties may agree to jointly submit to binding arbitration the issue of equitable adjustments to the Contract Price and Contract Time for the Change in Work. The required Work shall thereafter continue. The cost to the Owner from a Change in Work in case of an Unforeseen Circumstance shall be due and owing fro</w:t>
      </w:r>
      <w:r w:rsidR="00EF7645">
        <w:rPr>
          <w:rFonts w:ascii="Arial" w:hAnsi="Arial" w:cs="Arial"/>
          <w:bCs/>
          <w:sz w:val="24"/>
          <w:szCs w:val="24"/>
        </w:rPr>
        <w:t>m the Owner to Cipriani Remodeling Solutions</w:t>
      </w:r>
      <w:r w:rsidRPr="00E95DEB">
        <w:rPr>
          <w:rFonts w:ascii="Arial" w:hAnsi="Arial" w:cs="Arial"/>
          <w:bCs/>
          <w:sz w:val="24"/>
          <w:szCs w:val="24"/>
        </w:rPr>
        <w:t xml:space="preserve"> promptly upon award by the arbitrator.</w:t>
      </w:r>
    </w:p>
    <w:p w14:paraId="78EF3372" w14:textId="77777777" w:rsidR="00FD5D9A" w:rsidRDefault="00FD5D9A" w:rsidP="00FB742B">
      <w:pPr>
        <w:autoSpaceDE w:val="0"/>
        <w:autoSpaceDN w:val="0"/>
        <w:adjustRightInd w:val="0"/>
        <w:spacing w:after="0" w:line="240" w:lineRule="auto"/>
        <w:rPr>
          <w:rFonts w:ascii="Arial" w:hAnsi="Arial" w:cs="Arial"/>
          <w:b/>
          <w:bCs/>
          <w:sz w:val="24"/>
          <w:szCs w:val="24"/>
          <w:u w:val="single"/>
        </w:rPr>
      </w:pPr>
    </w:p>
    <w:p w14:paraId="0B9583D2"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CHANGE WORK ORDERS REQUESTED BY THE OWNER</w:t>
      </w:r>
    </w:p>
    <w:p w14:paraId="01EEB5E2"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3DC4411F" w14:textId="77777777" w:rsidR="005569F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Without invalidating this agreement, the owner may add to, dele</w:t>
      </w:r>
      <w:r w:rsidR="00B729D8">
        <w:rPr>
          <w:rFonts w:ascii="Arial" w:hAnsi="Arial" w:cs="Arial"/>
          <w:bCs/>
          <w:sz w:val="24"/>
          <w:szCs w:val="24"/>
        </w:rPr>
        <w:t>te from or alter the work by</w:t>
      </w:r>
      <w:r w:rsidRPr="00E95DEB">
        <w:rPr>
          <w:rFonts w:ascii="Arial" w:hAnsi="Arial" w:cs="Arial"/>
          <w:bCs/>
          <w:sz w:val="24"/>
          <w:szCs w:val="24"/>
        </w:rPr>
        <w:t xml:space="preserve"> </w:t>
      </w:r>
      <w:r w:rsidR="00B729D8">
        <w:rPr>
          <w:rFonts w:ascii="Arial" w:hAnsi="Arial" w:cs="Arial"/>
          <w:bCs/>
          <w:sz w:val="24"/>
          <w:szCs w:val="24"/>
        </w:rPr>
        <w:t xml:space="preserve">requesting a </w:t>
      </w:r>
      <w:r w:rsidRPr="00E95DEB">
        <w:rPr>
          <w:rFonts w:ascii="Arial" w:hAnsi="Arial" w:cs="Arial"/>
          <w:bCs/>
          <w:sz w:val="24"/>
          <w:szCs w:val="24"/>
        </w:rPr>
        <w:t xml:space="preserve">Change Work Order. </w:t>
      </w:r>
    </w:p>
    <w:p w14:paraId="2D030793" w14:textId="77777777" w:rsidR="005569FB" w:rsidRDefault="005569FB" w:rsidP="00FB742B">
      <w:pPr>
        <w:autoSpaceDE w:val="0"/>
        <w:autoSpaceDN w:val="0"/>
        <w:adjustRightInd w:val="0"/>
        <w:spacing w:after="0" w:line="240" w:lineRule="auto"/>
        <w:rPr>
          <w:rFonts w:ascii="Arial" w:hAnsi="Arial" w:cs="Arial"/>
          <w:bCs/>
          <w:sz w:val="24"/>
          <w:szCs w:val="24"/>
        </w:rPr>
      </w:pPr>
    </w:p>
    <w:p w14:paraId="68465D8E" w14:textId="77777777" w:rsidR="00F25218"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lastRenderedPageBreak/>
        <w:t xml:space="preserve">The Change </w:t>
      </w:r>
      <w:r w:rsidR="00B729D8">
        <w:rPr>
          <w:rFonts w:ascii="Arial" w:hAnsi="Arial" w:cs="Arial"/>
          <w:bCs/>
          <w:sz w:val="24"/>
          <w:szCs w:val="24"/>
        </w:rPr>
        <w:t xml:space="preserve">Work </w:t>
      </w:r>
      <w:r w:rsidRPr="00E95DEB">
        <w:rPr>
          <w:rFonts w:ascii="Arial" w:hAnsi="Arial" w:cs="Arial"/>
          <w:bCs/>
          <w:sz w:val="24"/>
          <w:szCs w:val="24"/>
        </w:rPr>
        <w:t>Order</w:t>
      </w:r>
      <w:r w:rsidR="00B729D8">
        <w:rPr>
          <w:rFonts w:ascii="Arial" w:hAnsi="Arial" w:cs="Arial"/>
          <w:bCs/>
          <w:sz w:val="24"/>
          <w:szCs w:val="24"/>
        </w:rPr>
        <w:t xml:space="preserve">, written by the builder, </w:t>
      </w:r>
      <w:r w:rsidRPr="00E95DEB">
        <w:rPr>
          <w:rFonts w:ascii="Arial" w:hAnsi="Arial" w:cs="Arial"/>
          <w:bCs/>
          <w:sz w:val="24"/>
          <w:szCs w:val="24"/>
        </w:rPr>
        <w:t xml:space="preserve">shall </w:t>
      </w:r>
      <w:r w:rsidR="00F25218">
        <w:rPr>
          <w:rFonts w:ascii="Arial" w:hAnsi="Arial" w:cs="Arial"/>
          <w:bCs/>
          <w:sz w:val="24"/>
          <w:szCs w:val="24"/>
        </w:rPr>
        <w:t>describe the change in the scope of work,</w:t>
      </w:r>
      <w:r w:rsidRPr="00E95DEB">
        <w:rPr>
          <w:rFonts w:ascii="Arial" w:hAnsi="Arial" w:cs="Arial"/>
          <w:bCs/>
          <w:sz w:val="24"/>
          <w:szCs w:val="24"/>
        </w:rPr>
        <w:t xml:space="preserve"> any related additional costs or credits</w:t>
      </w:r>
      <w:r w:rsidR="00B729D8">
        <w:rPr>
          <w:rFonts w:ascii="Arial" w:hAnsi="Arial" w:cs="Arial"/>
          <w:bCs/>
          <w:sz w:val="24"/>
          <w:szCs w:val="24"/>
        </w:rPr>
        <w:t xml:space="preserve"> and</w:t>
      </w:r>
      <w:r w:rsidRPr="00E95DEB">
        <w:rPr>
          <w:rFonts w:ascii="Arial" w:hAnsi="Arial" w:cs="Arial"/>
          <w:bCs/>
          <w:sz w:val="24"/>
          <w:szCs w:val="24"/>
        </w:rPr>
        <w:t xml:space="preserve"> </w:t>
      </w:r>
      <w:r w:rsidR="00B729D8">
        <w:rPr>
          <w:rFonts w:ascii="Arial" w:hAnsi="Arial" w:cs="Arial"/>
          <w:bCs/>
          <w:sz w:val="24"/>
          <w:szCs w:val="24"/>
        </w:rPr>
        <w:t xml:space="preserve">any </w:t>
      </w:r>
      <w:r w:rsidRPr="00E95DEB">
        <w:rPr>
          <w:rFonts w:ascii="Arial" w:hAnsi="Arial" w:cs="Arial"/>
          <w:bCs/>
          <w:sz w:val="24"/>
          <w:szCs w:val="24"/>
        </w:rPr>
        <w:t>changes to the completion date</w:t>
      </w:r>
      <w:r w:rsidR="00B729D8">
        <w:rPr>
          <w:rFonts w:ascii="Arial" w:hAnsi="Arial" w:cs="Arial"/>
          <w:bCs/>
          <w:sz w:val="24"/>
          <w:szCs w:val="24"/>
        </w:rPr>
        <w:t xml:space="preserve"> of the project</w:t>
      </w:r>
      <w:r w:rsidRPr="00E95DEB">
        <w:rPr>
          <w:rFonts w:ascii="Arial" w:hAnsi="Arial" w:cs="Arial"/>
          <w:bCs/>
          <w:sz w:val="24"/>
          <w:szCs w:val="24"/>
        </w:rPr>
        <w:t xml:space="preserve">.  </w:t>
      </w:r>
      <w:r w:rsidR="00B729D8">
        <w:rPr>
          <w:rFonts w:ascii="Arial" w:hAnsi="Arial" w:cs="Arial"/>
          <w:bCs/>
          <w:sz w:val="24"/>
          <w:szCs w:val="24"/>
        </w:rPr>
        <w:t>Both parties must sign the change order form. Payment</w:t>
      </w:r>
      <w:r w:rsidRPr="00E95DEB">
        <w:rPr>
          <w:rFonts w:ascii="Arial" w:hAnsi="Arial" w:cs="Arial"/>
          <w:bCs/>
          <w:sz w:val="24"/>
          <w:szCs w:val="24"/>
        </w:rPr>
        <w:t xml:space="preserve"> for a Change Order shall be due before commencement of the Change in Work. </w:t>
      </w:r>
    </w:p>
    <w:p w14:paraId="6E7FF18A" w14:textId="77777777" w:rsidR="00FD5D9A" w:rsidRDefault="00FD5D9A" w:rsidP="00FB742B">
      <w:pPr>
        <w:autoSpaceDE w:val="0"/>
        <w:autoSpaceDN w:val="0"/>
        <w:adjustRightInd w:val="0"/>
        <w:spacing w:after="0" w:line="240" w:lineRule="auto"/>
        <w:rPr>
          <w:rFonts w:ascii="Arial" w:hAnsi="Arial" w:cs="Arial"/>
          <w:bCs/>
          <w:sz w:val="24"/>
          <w:szCs w:val="24"/>
        </w:rPr>
      </w:pPr>
    </w:p>
    <w:p w14:paraId="3D623CFC" w14:textId="77777777" w:rsidR="00FB742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 The owner should check the work completed each night and ask for any minor changes the following day. Some minor changes, if discovered promptly, may sometimes be performed with little or no additional costs. Failure to report these desired changes right away could create a problem that may affect other tasks, trade contractors, and schedules. </w:t>
      </w:r>
    </w:p>
    <w:p w14:paraId="7CCA6124"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7AFD9ADC" w14:textId="77777777" w:rsidR="00FB742B" w:rsidRDefault="004F33E1"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ALLOWANCES AND</w:t>
      </w:r>
      <w:r w:rsidR="00FB742B" w:rsidRPr="006E4581">
        <w:rPr>
          <w:rFonts w:ascii="Arial" w:hAnsi="Arial" w:cs="Arial"/>
          <w:b/>
          <w:bCs/>
          <w:sz w:val="24"/>
          <w:szCs w:val="24"/>
          <w:u w:val="single"/>
        </w:rPr>
        <w:t xml:space="preserve"> SELECTIONS</w:t>
      </w:r>
    </w:p>
    <w:p w14:paraId="6E2AE2A1"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7E452C4D"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In special situations an allowance may be included in this agreement. This means that the owners have not made a final selection yet. It is assumed that the owner will make the final selection at a later date before the job has started. It is very important that these selections are made as soon as possible to avoid delays in ordering the materials needed to keep the job on schedule. Delays may create an increase in the cost of the job. </w:t>
      </w:r>
    </w:p>
    <w:p w14:paraId="3EC182E1"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20C6C3C9"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When an allowance amount is specified in this agreement, the following will apply:          </w:t>
      </w:r>
    </w:p>
    <w:p w14:paraId="0451CBE4"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5107A373"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If the cost of the customer-selected materials exceeds the material allowance amount, then that amount will be added to the next progress payment. If the amount is less than the allowance amount, then that amount will be subtracted from the final amount of the contract. </w:t>
      </w:r>
    </w:p>
    <w:p w14:paraId="2D164068"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49B19026"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THE PROJECT CAN NOT BEGIN UNTIL ALL PRODUCTS ARE ORDERED.  WE ASK THAT ALL SELECTIONS BE MADE BY THE TIME OF THE PRECONSTRUCTION MEETING. CIPRIANI </w:t>
      </w:r>
      <w:r w:rsidR="00670030">
        <w:rPr>
          <w:rFonts w:ascii="Arial" w:hAnsi="Arial" w:cs="Arial"/>
          <w:bCs/>
          <w:sz w:val="24"/>
          <w:szCs w:val="24"/>
        </w:rPr>
        <w:t>REMODELING SOLUTIONS</w:t>
      </w:r>
      <w:r w:rsidRPr="00E95DEB">
        <w:rPr>
          <w:rFonts w:ascii="Arial" w:hAnsi="Arial" w:cs="Arial"/>
          <w:bCs/>
          <w:sz w:val="24"/>
          <w:szCs w:val="24"/>
        </w:rPr>
        <w:t xml:space="preserve"> CANNOT COMMIT TO A START DATE, COMPLETION DATE OR A SCHEDULE UNTIL THESE SELECTIONS ARE GIVEN TO THE BUILDER IN WRITING.</w:t>
      </w:r>
    </w:p>
    <w:p w14:paraId="3BF3EEC0" w14:textId="77777777" w:rsidR="00FD5D9A" w:rsidRDefault="00FD5D9A" w:rsidP="00FB742B">
      <w:pPr>
        <w:autoSpaceDE w:val="0"/>
        <w:autoSpaceDN w:val="0"/>
        <w:adjustRightInd w:val="0"/>
        <w:spacing w:after="0" w:line="240" w:lineRule="auto"/>
        <w:rPr>
          <w:rFonts w:ascii="Arial" w:hAnsi="Arial" w:cs="Arial"/>
          <w:b/>
          <w:bCs/>
          <w:sz w:val="24"/>
          <w:szCs w:val="24"/>
          <w:u w:val="single"/>
        </w:rPr>
      </w:pPr>
    </w:p>
    <w:p w14:paraId="181B19A3" w14:textId="77777777" w:rsidR="00670030"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MATCHING FINISHES</w:t>
      </w:r>
    </w:p>
    <w:p w14:paraId="62B34C8B"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138C5188" w14:textId="77777777" w:rsidR="00FB742B" w:rsidRPr="00670030" w:rsidRDefault="00670030" w:rsidP="00FB742B">
      <w:pPr>
        <w:autoSpaceDE w:val="0"/>
        <w:autoSpaceDN w:val="0"/>
        <w:adjustRightInd w:val="0"/>
        <w:spacing w:after="0" w:line="240" w:lineRule="auto"/>
        <w:rPr>
          <w:rFonts w:ascii="Arial" w:hAnsi="Arial" w:cs="Arial"/>
          <w:b/>
          <w:bCs/>
          <w:sz w:val="24"/>
          <w:szCs w:val="24"/>
        </w:rPr>
      </w:pPr>
      <w:r>
        <w:rPr>
          <w:rFonts w:ascii="Arial" w:hAnsi="Arial" w:cs="Arial"/>
          <w:bCs/>
          <w:sz w:val="24"/>
          <w:szCs w:val="24"/>
        </w:rPr>
        <w:t>Cipriani Remodeling Solutions</w:t>
      </w:r>
      <w:r w:rsidR="00FB742B" w:rsidRPr="00E95DEB">
        <w:rPr>
          <w:rFonts w:ascii="Arial" w:hAnsi="Arial" w:cs="Arial"/>
          <w:bCs/>
          <w:sz w:val="24"/>
          <w:szCs w:val="24"/>
        </w:rPr>
        <w:t xml:space="preserve"> want the owner to be aware of the limitations of matching existing finishes. The Builder will try to match existing patterns, textures, colors, profiles, and planes, exact duplication cannot be promised or guaranteed. </w:t>
      </w:r>
    </w:p>
    <w:p w14:paraId="09208A81"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406E1DE7"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USE OF FACILITIES</w:t>
      </w:r>
    </w:p>
    <w:p w14:paraId="5B7DF2BE"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09D65C56"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At the preconstruction meeting, arrangements can be discussed for how </w:t>
      </w:r>
      <w:r w:rsidR="00670030">
        <w:rPr>
          <w:rFonts w:ascii="Arial" w:hAnsi="Arial" w:cs="Arial"/>
          <w:bCs/>
          <w:sz w:val="24"/>
          <w:szCs w:val="24"/>
        </w:rPr>
        <w:t>the builder</w:t>
      </w:r>
      <w:r w:rsidRPr="00E95DEB">
        <w:rPr>
          <w:rFonts w:ascii="Arial" w:hAnsi="Arial" w:cs="Arial"/>
          <w:bCs/>
          <w:sz w:val="24"/>
          <w:szCs w:val="24"/>
        </w:rPr>
        <w:t xml:space="preserve"> will gain access to the house in the morning and secure the house at the end of the day if the owners are not home yet. Usually this can be accomplished by giving us a key to one of the doors, a garage door opener or by leaving a lock box on the door.</w:t>
      </w:r>
    </w:p>
    <w:p w14:paraId="7FA105A3" w14:textId="77777777" w:rsidR="00B26A39" w:rsidRDefault="00B26A39" w:rsidP="00FB742B">
      <w:pPr>
        <w:autoSpaceDE w:val="0"/>
        <w:autoSpaceDN w:val="0"/>
        <w:adjustRightInd w:val="0"/>
        <w:spacing w:after="0" w:line="240" w:lineRule="auto"/>
        <w:rPr>
          <w:rFonts w:ascii="Arial" w:hAnsi="Arial" w:cs="Arial"/>
          <w:bCs/>
          <w:sz w:val="24"/>
          <w:szCs w:val="24"/>
        </w:rPr>
      </w:pPr>
    </w:p>
    <w:p w14:paraId="5F623978"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Normal work hours for field employees are 8:00am to 4:30pm Monday to Friday. Wednesdays may have </w:t>
      </w:r>
      <w:r w:rsidR="00E42D48" w:rsidRPr="00E95DEB">
        <w:rPr>
          <w:rFonts w:ascii="Arial" w:hAnsi="Arial" w:cs="Arial"/>
          <w:bCs/>
          <w:sz w:val="24"/>
          <w:szCs w:val="24"/>
        </w:rPr>
        <w:t>an</w:t>
      </w:r>
      <w:r w:rsidRPr="00E95DEB">
        <w:rPr>
          <w:rFonts w:ascii="Arial" w:hAnsi="Arial" w:cs="Arial"/>
          <w:bCs/>
          <w:sz w:val="24"/>
          <w:szCs w:val="24"/>
        </w:rPr>
        <w:t xml:space="preserve"> 8:30 start time.</w:t>
      </w:r>
    </w:p>
    <w:p w14:paraId="5643A927" w14:textId="77777777" w:rsidR="00FB742B" w:rsidRPr="00E95DEB" w:rsidRDefault="002E1EFE"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The O</w:t>
      </w:r>
      <w:r w:rsidR="00FB742B" w:rsidRPr="00E95DEB">
        <w:rPr>
          <w:rFonts w:ascii="Arial" w:hAnsi="Arial" w:cs="Arial"/>
          <w:bCs/>
          <w:sz w:val="24"/>
          <w:szCs w:val="24"/>
        </w:rPr>
        <w:t xml:space="preserve">wner agrees to provide us free use of all utilities to complete this job. Utilities used will include electricity, water and sometimes a restroom. </w:t>
      </w:r>
    </w:p>
    <w:p w14:paraId="7CBD20F8"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                       </w:t>
      </w:r>
    </w:p>
    <w:p w14:paraId="7EA6C832"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A portable "spot-a-pot" will be placed on the property for the duration of the job to allow the workmen to have access to restroom facilities without having to enter the house.</w:t>
      </w:r>
    </w:p>
    <w:p w14:paraId="5F5B1AFA" w14:textId="77777777" w:rsidR="00FD5D9A" w:rsidRDefault="00FD5D9A" w:rsidP="00FB742B">
      <w:pPr>
        <w:autoSpaceDE w:val="0"/>
        <w:autoSpaceDN w:val="0"/>
        <w:adjustRightInd w:val="0"/>
        <w:spacing w:after="0" w:line="240" w:lineRule="auto"/>
        <w:rPr>
          <w:rFonts w:ascii="Arial" w:hAnsi="Arial" w:cs="Arial"/>
          <w:bCs/>
          <w:sz w:val="24"/>
          <w:szCs w:val="24"/>
        </w:rPr>
      </w:pPr>
    </w:p>
    <w:p w14:paraId="4526C98E" w14:textId="77777777" w:rsidR="00FD5D9A"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Are there any existing cracks in the driveway or </w:t>
      </w:r>
      <w:r w:rsidR="004F33E1" w:rsidRPr="00E95DEB">
        <w:rPr>
          <w:rFonts w:ascii="Arial" w:hAnsi="Arial" w:cs="Arial"/>
          <w:bCs/>
          <w:sz w:val="24"/>
          <w:szCs w:val="24"/>
        </w:rPr>
        <w:t>sidewalks?</w:t>
      </w:r>
      <w:r w:rsidRPr="00E95DEB">
        <w:rPr>
          <w:rFonts w:ascii="Arial" w:hAnsi="Arial" w:cs="Arial"/>
          <w:bCs/>
          <w:sz w:val="24"/>
          <w:szCs w:val="24"/>
        </w:rPr>
        <w:t xml:space="preserve"> </w:t>
      </w:r>
    </w:p>
    <w:p w14:paraId="7C0F132A"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lastRenderedPageBreak/>
        <w:t xml:space="preserve">It is the owner's responsibility to allow areas for storage of materials.  Please try to keep driveways clear and available for movement and parking of vehicles and/or equipment during normal work hours. </w:t>
      </w:r>
    </w:p>
    <w:p w14:paraId="695F3681"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04BAE3A2"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Workmen shall not be expected to keep doors and gates closed for pets or children. </w:t>
      </w:r>
    </w:p>
    <w:p w14:paraId="10BB7F7E"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0416BCC0"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SAFETY</w:t>
      </w:r>
    </w:p>
    <w:p w14:paraId="7753B929"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61F34890" w14:textId="77777777" w:rsidR="00FB742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The owner and their family members will need to be careful around the work site during and after work hours. There are times during a remodeling project when the site may present unsafe conditions. Inadequate or no light in the area, open flooring, exposed electric, and other hazards are likely at times during the course of your project. </w:t>
      </w:r>
      <w:r w:rsidR="00F00847">
        <w:rPr>
          <w:rFonts w:ascii="Arial" w:hAnsi="Arial" w:cs="Arial"/>
          <w:bCs/>
          <w:sz w:val="24"/>
          <w:szCs w:val="24"/>
        </w:rPr>
        <w:t>Avoid work areas if you are sensitive to VOC’s such as paints, glues and caulk.</w:t>
      </w:r>
    </w:p>
    <w:p w14:paraId="4D33A117" w14:textId="77777777" w:rsidR="00AB3BD2" w:rsidRPr="00F00847" w:rsidRDefault="00AB3BD2" w:rsidP="00FB742B">
      <w:pPr>
        <w:autoSpaceDE w:val="0"/>
        <w:autoSpaceDN w:val="0"/>
        <w:adjustRightInd w:val="0"/>
        <w:spacing w:after="0" w:line="240" w:lineRule="auto"/>
        <w:rPr>
          <w:rFonts w:ascii="Arial" w:hAnsi="Arial" w:cs="Arial"/>
          <w:bCs/>
          <w:caps/>
          <w:sz w:val="24"/>
          <w:szCs w:val="24"/>
        </w:rPr>
      </w:pPr>
    </w:p>
    <w:p w14:paraId="50B7D4F5"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COMMUNICATION</w:t>
      </w:r>
    </w:p>
    <w:p w14:paraId="3771A088"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1D285FF8" w14:textId="77777777" w:rsidR="00FB742B" w:rsidRPr="00E95DEB" w:rsidRDefault="00670030"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Cipriani Remodeling Solutions</w:t>
      </w:r>
      <w:r w:rsidR="00FB742B" w:rsidRPr="00E95DEB">
        <w:rPr>
          <w:rFonts w:ascii="Arial" w:hAnsi="Arial" w:cs="Arial"/>
          <w:bCs/>
          <w:sz w:val="24"/>
          <w:szCs w:val="24"/>
        </w:rPr>
        <w:t xml:space="preserve"> welcome</w:t>
      </w:r>
      <w:r>
        <w:rPr>
          <w:rFonts w:ascii="Arial" w:hAnsi="Arial" w:cs="Arial"/>
          <w:bCs/>
          <w:sz w:val="24"/>
          <w:szCs w:val="24"/>
        </w:rPr>
        <w:t>s</w:t>
      </w:r>
      <w:r w:rsidR="00FB742B" w:rsidRPr="00E95DEB">
        <w:rPr>
          <w:rFonts w:ascii="Arial" w:hAnsi="Arial" w:cs="Arial"/>
          <w:bCs/>
          <w:sz w:val="24"/>
          <w:szCs w:val="24"/>
        </w:rPr>
        <w:t xml:space="preserve"> an open exchange of opinions and concerns to resolve any issues, should they develop.  Good communication is important - don’t be afraid to ask questions. </w:t>
      </w:r>
    </w:p>
    <w:p w14:paraId="30F6696A"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7836C373"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PAYMENT SCHEDULE</w:t>
      </w:r>
    </w:p>
    <w:p w14:paraId="67F4F89A"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3BF22674" w14:textId="77777777" w:rsidR="00FB742B" w:rsidRPr="00E95DEB" w:rsidRDefault="00E00490"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Cipriani Remodeling Solutions</w:t>
      </w:r>
      <w:r w:rsidR="00FB742B" w:rsidRPr="00E95DEB">
        <w:rPr>
          <w:rFonts w:ascii="Arial" w:hAnsi="Arial" w:cs="Arial"/>
          <w:bCs/>
          <w:sz w:val="24"/>
          <w:szCs w:val="24"/>
        </w:rPr>
        <w:t xml:space="preserve"> payment schedule is d</w:t>
      </w:r>
      <w:r w:rsidR="002E1EFE">
        <w:rPr>
          <w:rFonts w:ascii="Arial" w:hAnsi="Arial" w:cs="Arial"/>
          <w:bCs/>
          <w:sz w:val="24"/>
          <w:szCs w:val="24"/>
        </w:rPr>
        <w:t>esigned to be fair to both the O</w:t>
      </w:r>
      <w:r w:rsidR="00FB742B" w:rsidRPr="00E95DEB">
        <w:rPr>
          <w:rFonts w:ascii="Arial" w:hAnsi="Arial" w:cs="Arial"/>
          <w:bCs/>
          <w:sz w:val="24"/>
          <w:szCs w:val="24"/>
        </w:rPr>
        <w:t xml:space="preserve">wner and our company. Upon the start of each phase of the project, that portion will be due as per the payment schedule. The Project Manager will present to the owner a "PROGRESS PAYMENT REMINDER" at the beginning of each week which will indicate the payment schedule phase or phases that will be due by noon on Friday. </w:t>
      </w:r>
    </w:p>
    <w:p w14:paraId="53BA094E"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2303D505"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Near the completion of the project the owner and the Remodeling Consultant will review the completed work and fill out a Quality Control Punch List. This list is meant to establish a clear understanding of the list of items that need to be addressed and the total balance due to complete the job in accordance with the agreement. When the items on this list are completed, the final payment will be due. If there are any items on the punch list that cannot be finished due to materials being unavailable, the owner may hold back 150% of the value of that item until it is completed.</w:t>
      </w:r>
    </w:p>
    <w:p w14:paraId="650FF8EE"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30CDB3AE" w14:textId="77777777" w:rsidR="00FB742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Any additional punch list items that are discovered after the QUALITY CONTROL PUNCH LIST work is done will be addressed and completed as a warranty item.</w:t>
      </w:r>
    </w:p>
    <w:p w14:paraId="5E72DF4B" w14:textId="77777777" w:rsidR="00F0704E" w:rsidRDefault="00F0704E" w:rsidP="00F0704E">
      <w:pPr>
        <w:autoSpaceDE w:val="0"/>
        <w:autoSpaceDN w:val="0"/>
        <w:adjustRightInd w:val="0"/>
        <w:spacing w:after="0" w:line="240" w:lineRule="auto"/>
        <w:rPr>
          <w:rFonts w:ascii="Arial" w:hAnsi="Arial" w:cs="Arial"/>
          <w:bCs/>
          <w:sz w:val="24"/>
          <w:szCs w:val="24"/>
        </w:rPr>
      </w:pPr>
    </w:p>
    <w:p w14:paraId="77ED2C37" w14:textId="77777777" w:rsidR="00F0704E" w:rsidRPr="00E95DEB" w:rsidRDefault="00F0704E" w:rsidP="00F0704E">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The costs shown on the owner's payment schedule do not reflect the cost of that phase of the project. They do</w:t>
      </w:r>
      <w:r>
        <w:rPr>
          <w:rFonts w:ascii="Arial" w:hAnsi="Arial" w:cs="Arial"/>
          <w:bCs/>
          <w:sz w:val="24"/>
          <w:szCs w:val="24"/>
        </w:rPr>
        <w:t>,</w:t>
      </w:r>
      <w:r w:rsidRPr="00E95DEB">
        <w:rPr>
          <w:rFonts w:ascii="Arial" w:hAnsi="Arial" w:cs="Arial"/>
          <w:bCs/>
          <w:sz w:val="24"/>
          <w:szCs w:val="24"/>
        </w:rPr>
        <w:t xml:space="preserve"> however, indicate a point in time by which costs are likely to have been incurred.</w:t>
      </w:r>
    </w:p>
    <w:p w14:paraId="60C6305E" w14:textId="77777777" w:rsidR="00F0704E" w:rsidRDefault="00F0704E" w:rsidP="00FB742B">
      <w:pPr>
        <w:autoSpaceDE w:val="0"/>
        <w:autoSpaceDN w:val="0"/>
        <w:adjustRightInd w:val="0"/>
        <w:spacing w:after="0" w:line="240" w:lineRule="auto"/>
        <w:rPr>
          <w:rFonts w:ascii="Arial" w:hAnsi="Arial" w:cs="Arial"/>
          <w:bCs/>
          <w:sz w:val="24"/>
          <w:szCs w:val="24"/>
        </w:rPr>
      </w:pPr>
    </w:p>
    <w:p w14:paraId="2E3A5FB0" w14:textId="77777777" w:rsidR="00F0704E" w:rsidRPr="00F0704E" w:rsidRDefault="00EF7645" w:rsidP="00FB742B">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The</w:t>
      </w:r>
      <w:r w:rsidR="005523E6">
        <w:rPr>
          <w:rFonts w:ascii="Arial" w:hAnsi="Arial" w:cs="Arial"/>
          <w:b/>
          <w:bCs/>
          <w:sz w:val="24"/>
          <w:szCs w:val="24"/>
        </w:rPr>
        <w:t xml:space="preserve"> Home</w:t>
      </w:r>
      <w:r>
        <w:rPr>
          <w:rFonts w:ascii="Arial" w:hAnsi="Arial" w:cs="Arial"/>
          <w:b/>
          <w:bCs/>
          <w:sz w:val="24"/>
          <w:szCs w:val="24"/>
        </w:rPr>
        <w:t xml:space="preserve"> O</w:t>
      </w:r>
      <w:r w:rsidR="00F0704E">
        <w:rPr>
          <w:rFonts w:ascii="Arial" w:hAnsi="Arial" w:cs="Arial"/>
          <w:b/>
          <w:bCs/>
          <w:sz w:val="24"/>
          <w:szCs w:val="24"/>
        </w:rPr>
        <w:t xml:space="preserve">wner agrees and understands that </w:t>
      </w:r>
      <w:r>
        <w:rPr>
          <w:rFonts w:ascii="Arial" w:hAnsi="Arial" w:cs="Arial"/>
          <w:b/>
          <w:bCs/>
          <w:sz w:val="24"/>
          <w:szCs w:val="24"/>
        </w:rPr>
        <w:t xml:space="preserve">if </w:t>
      </w:r>
      <w:r w:rsidR="005523E6">
        <w:rPr>
          <w:rFonts w:ascii="Arial" w:hAnsi="Arial" w:cs="Arial"/>
          <w:b/>
          <w:bCs/>
          <w:sz w:val="24"/>
          <w:szCs w:val="24"/>
        </w:rPr>
        <w:t>The Home Owner</w:t>
      </w:r>
      <w:r>
        <w:rPr>
          <w:rFonts w:ascii="Arial" w:hAnsi="Arial" w:cs="Arial"/>
          <w:b/>
          <w:bCs/>
          <w:sz w:val="24"/>
          <w:szCs w:val="24"/>
        </w:rPr>
        <w:t xml:space="preserve"> finance</w:t>
      </w:r>
      <w:r w:rsidR="005523E6">
        <w:rPr>
          <w:rFonts w:ascii="Arial" w:hAnsi="Arial" w:cs="Arial"/>
          <w:b/>
          <w:bCs/>
          <w:sz w:val="24"/>
          <w:szCs w:val="24"/>
        </w:rPr>
        <w:t>s</w:t>
      </w:r>
      <w:r>
        <w:rPr>
          <w:rFonts w:ascii="Arial" w:hAnsi="Arial" w:cs="Arial"/>
          <w:b/>
          <w:bCs/>
          <w:sz w:val="24"/>
          <w:szCs w:val="24"/>
        </w:rPr>
        <w:t xml:space="preserve"> the work with </w:t>
      </w:r>
      <w:r w:rsidR="00971A46">
        <w:rPr>
          <w:rFonts w:ascii="Arial" w:hAnsi="Arial" w:cs="Arial"/>
          <w:b/>
          <w:bCs/>
          <w:sz w:val="24"/>
          <w:szCs w:val="24"/>
        </w:rPr>
        <w:t>t</w:t>
      </w:r>
      <w:r>
        <w:rPr>
          <w:rFonts w:ascii="Arial" w:hAnsi="Arial" w:cs="Arial"/>
          <w:b/>
          <w:bCs/>
          <w:sz w:val="24"/>
          <w:szCs w:val="24"/>
        </w:rPr>
        <w:t>he B</w:t>
      </w:r>
      <w:r w:rsidR="00F0704E">
        <w:rPr>
          <w:rFonts w:ascii="Arial" w:hAnsi="Arial" w:cs="Arial"/>
          <w:b/>
          <w:bCs/>
          <w:sz w:val="24"/>
          <w:szCs w:val="24"/>
        </w:rPr>
        <w:t xml:space="preserve">uilder or a third party, </w:t>
      </w:r>
      <w:r w:rsidR="005523E6">
        <w:rPr>
          <w:rFonts w:ascii="Arial" w:hAnsi="Arial" w:cs="Arial"/>
          <w:b/>
          <w:bCs/>
          <w:sz w:val="24"/>
          <w:szCs w:val="24"/>
        </w:rPr>
        <w:t>any</w:t>
      </w:r>
      <w:r w:rsidR="00F0704E">
        <w:rPr>
          <w:rFonts w:ascii="Arial" w:hAnsi="Arial" w:cs="Arial"/>
          <w:b/>
          <w:bCs/>
          <w:sz w:val="24"/>
          <w:szCs w:val="24"/>
        </w:rPr>
        <w:t xml:space="preserve"> separate financing documents will include the number of monthly payments and the amount of each payment, including any finance charge.</w:t>
      </w:r>
    </w:p>
    <w:p w14:paraId="1075BF1A" w14:textId="77777777" w:rsidR="009732B5" w:rsidRDefault="009732B5" w:rsidP="00FB742B">
      <w:pPr>
        <w:autoSpaceDE w:val="0"/>
        <w:autoSpaceDN w:val="0"/>
        <w:adjustRightInd w:val="0"/>
        <w:spacing w:after="0" w:line="240" w:lineRule="auto"/>
        <w:rPr>
          <w:rFonts w:ascii="Arial" w:hAnsi="Arial" w:cs="Arial"/>
          <w:bCs/>
          <w:sz w:val="24"/>
          <w:szCs w:val="24"/>
        </w:rPr>
      </w:pPr>
    </w:p>
    <w:p w14:paraId="10310BF5" w14:textId="77777777" w:rsidR="00AB3BD2" w:rsidRDefault="00971A46"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The O</w:t>
      </w:r>
      <w:r w:rsidR="00E6706B">
        <w:rPr>
          <w:rFonts w:ascii="Arial" w:hAnsi="Arial" w:cs="Arial"/>
          <w:bCs/>
          <w:sz w:val="24"/>
          <w:szCs w:val="24"/>
        </w:rPr>
        <w:t>wner</w:t>
      </w:r>
      <w:r w:rsidR="009732B5">
        <w:rPr>
          <w:rFonts w:ascii="Arial" w:hAnsi="Arial" w:cs="Arial"/>
          <w:bCs/>
          <w:sz w:val="24"/>
          <w:szCs w:val="24"/>
        </w:rPr>
        <w:t xml:space="preserve"> agree</w:t>
      </w:r>
      <w:r w:rsidR="00E6706B">
        <w:rPr>
          <w:rFonts w:ascii="Arial" w:hAnsi="Arial" w:cs="Arial"/>
          <w:bCs/>
          <w:sz w:val="24"/>
          <w:szCs w:val="24"/>
        </w:rPr>
        <w:t>s</w:t>
      </w:r>
      <w:r w:rsidR="009732B5">
        <w:rPr>
          <w:rFonts w:ascii="Arial" w:hAnsi="Arial" w:cs="Arial"/>
          <w:bCs/>
          <w:sz w:val="24"/>
          <w:szCs w:val="24"/>
        </w:rPr>
        <w:t xml:space="preserve"> and understand</w:t>
      </w:r>
      <w:r w:rsidR="00E6706B">
        <w:rPr>
          <w:rFonts w:ascii="Arial" w:hAnsi="Arial" w:cs="Arial"/>
          <w:bCs/>
          <w:sz w:val="24"/>
          <w:szCs w:val="24"/>
        </w:rPr>
        <w:t>s</w:t>
      </w:r>
      <w:r w:rsidR="009732B5">
        <w:rPr>
          <w:rFonts w:ascii="Arial" w:hAnsi="Arial" w:cs="Arial"/>
          <w:bCs/>
          <w:sz w:val="24"/>
          <w:szCs w:val="24"/>
        </w:rPr>
        <w:t xml:space="preserve"> that in the event that </w:t>
      </w:r>
      <w:r w:rsidR="00EF7645">
        <w:rPr>
          <w:rFonts w:ascii="Arial" w:hAnsi="Arial" w:cs="Arial"/>
          <w:bCs/>
          <w:sz w:val="24"/>
          <w:szCs w:val="24"/>
        </w:rPr>
        <w:t>the O</w:t>
      </w:r>
      <w:r w:rsidR="00E6706B">
        <w:rPr>
          <w:rFonts w:ascii="Arial" w:hAnsi="Arial" w:cs="Arial"/>
          <w:bCs/>
          <w:sz w:val="24"/>
          <w:szCs w:val="24"/>
        </w:rPr>
        <w:t xml:space="preserve">wner does not pay the </w:t>
      </w:r>
      <w:r w:rsidR="00EF7645">
        <w:rPr>
          <w:rFonts w:ascii="Arial" w:hAnsi="Arial" w:cs="Arial"/>
          <w:bCs/>
          <w:sz w:val="24"/>
          <w:szCs w:val="24"/>
        </w:rPr>
        <w:t>B</w:t>
      </w:r>
      <w:r w:rsidR="009732B5">
        <w:rPr>
          <w:rFonts w:ascii="Arial" w:hAnsi="Arial" w:cs="Arial"/>
          <w:bCs/>
          <w:sz w:val="24"/>
          <w:szCs w:val="24"/>
        </w:rPr>
        <w:t xml:space="preserve">uilder any of the </w:t>
      </w:r>
      <w:r w:rsidR="00E6706B">
        <w:rPr>
          <w:rFonts w:ascii="Arial" w:hAnsi="Arial" w:cs="Arial"/>
          <w:bCs/>
          <w:sz w:val="24"/>
          <w:szCs w:val="24"/>
        </w:rPr>
        <w:t xml:space="preserve">money owed when it is due, the </w:t>
      </w:r>
      <w:r w:rsidR="00EF7645">
        <w:rPr>
          <w:rFonts w:ascii="Arial" w:hAnsi="Arial" w:cs="Arial"/>
          <w:bCs/>
          <w:sz w:val="24"/>
          <w:szCs w:val="24"/>
        </w:rPr>
        <w:t>B</w:t>
      </w:r>
      <w:r w:rsidR="009732B5">
        <w:rPr>
          <w:rFonts w:ascii="Arial" w:hAnsi="Arial" w:cs="Arial"/>
          <w:bCs/>
          <w:sz w:val="24"/>
          <w:szCs w:val="24"/>
        </w:rPr>
        <w:t>uilder may have a clai</w:t>
      </w:r>
      <w:r w:rsidR="00E6706B">
        <w:rPr>
          <w:rFonts w:ascii="Arial" w:hAnsi="Arial" w:cs="Arial"/>
          <w:bCs/>
          <w:sz w:val="24"/>
          <w:szCs w:val="24"/>
        </w:rPr>
        <w:t>m against the owner that may be enforced against the</w:t>
      </w:r>
      <w:r w:rsidR="009732B5">
        <w:rPr>
          <w:rFonts w:ascii="Arial" w:hAnsi="Arial" w:cs="Arial"/>
          <w:bCs/>
          <w:sz w:val="24"/>
          <w:szCs w:val="24"/>
        </w:rPr>
        <w:t xml:space="preserve"> property</w:t>
      </w:r>
      <w:r w:rsidR="00E6706B">
        <w:rPr>
          <w:rFonts w:ascii="Arial" w:hAnsi="Arial" w:cs="Arial"/>
          <w:bCs/>
          <w:sz w:val="24"/>
          <w:szCs w:val="24"/>
        </w:rPr>
        <w:t xml:space="preserve"> in accordance with applicable lien laws. </w:t>
      </w:r>
    </w:p>
    <w:p w14:paraId="44A482BB" w14:textId="77777777" w:rsidR="009732B5" w:rsidRPr="00E95DEB" w:rsidRDefault="00EF7645" w:rsidP="00FB742B">
      <w:pPr>
        <w:autoSpaceDE w:val="0"/>
        <w:autoSpaceDN w:val="0"/>
        <w:adjustRightInd w:val="0"/>
        <w:spacing w:after="0" w:line="240" w:lineRule="auto"/>
        <w:rPr>
          <w:rFonts w:ascii="Arial" w:hAnsi="Arial" w:cs="Arial"/>
          <w:bCs/>
          <w:sz w:val="24"/>
          <w:szCs w:val="24"/>
        </w:rPr>
      </w:pPr>
      <w:r w:rsidRPr="00F10FF9">
        <w:rPr>
          <w:rFonts w:ascii="Arial" w:hAnsi="Arial" w:cs="Arial"/>
          <w:bCs/>
          <w:sz w:val="24"/>
          <w:szCs w:val="24"/>
        </w:rPr>
        <w:t>The O</w:t>
      </w:r>
      <w:r w:rsidR="00E6706B" w:rsidRPr="00F10FF9">
        <w:rPr>
          <w:rFonts w:ascii="Arial" w:hAnsi="Arial" w:cs="Arial"/>
          <w:bCs/>
          <w:sz w:val="24"/>
          <w:szCs w:val="24"/>
        </w:rPr>
        <w:t>wner also understands that if they</w:t>
      </w:r>
      <w:r w:rsidR="00971A46" w:rsidRPr="00F10FF9">
        <w:rPr>
          <w:rFonts w:ascii="Arial" w:hAnsi="Arial" w:cs="Arial"/>
          <w:bCs/>
          <w:sz w:val="24"/>
          <w:szCs w:val="24"/>
        </w:rPr>
        <w:t xml:space="preserve"> finance the work with the B</w:t>
      </w:r>
      <w:r w:rsidR="00F10FF9" w:rsidRPr="00F10FF9">
        <w:rPr>
          <w:rFonts w:ascii="Arial" w:hAnsi="Arial" w:cs="Arial"/>
          <w:bCs/>
          <w:sz w:val="24"/>
          <w:szCs w:val="24"/>
        </w:rPr>
        <w:t>uilder or a third party, your</w:t>
      </w:r>
      <w:r w:rsidR="00E6706B" w:rsidRPr="00F10FF9">
        <w:rPr>
          <w:rFonts w:ascii="Arial" w:hAnsi="Arial" w:cs="Arial"/>
          <w:bCs/>
          <w:sz w:val="24"/>
          <w:szCs w:val="24"/>
        </w:rPr>
        <w:t xml:space="preserve"> separately provided financing documents may in</w:t>
      </w:r>
      <w:r w:rsidRPr="00F10FF9">
        <w:rPr>
          <w:rFonts w:ascii="Arial" w:hAnsi="Arial" w:cs="Arial"/>
          <w:bCs/>
          <w:sz w:val="24"/>
          <w:szCs w:val="24"/>
        </w:rPr>
        <w:t>clude a security interest. The O</w:t>
      </w:r>
      <w:r w:rsidR="00E6706B" w:rsidRPr="00F10FF9">
        <w:rPr>
          <w:rFonts w:ascii="Arial" w:hAnsi="Arial" w:cs="Arial"/>
          <w:bCs/>
          <w:sz w:val="24"/>
          <w:szCs w:val="24"/>
        </w:rPr>
        <w:t>wner understands that they should read those documents closely.</w:t>
      </w:r>
    </w:p>
    <w:p w14:paraId="763819C5" w14:textId="77777777" w:rsidR="00FB742B" w:rsidRDefault="00FB742B" w:rsidP="00FB742B">
      <w:pPr>
        <w:autoSpaceDE w:val="0"/>
        <w:autoSpaceDN w:val="0"/>
        <w:adjustRightInd w:val="0"/>
        <w:spacing w:after="0" w:line="240" w:lineRule="auto"/>
        <w:rPr>
          <w:rFonts w:ascii="Arial" w:hAnsi="Arial" w:cs="Arial"/>
          <w:bCs/>
          <w:sz w:val="24"/>
          <w:szCs w:val="24"/>
        </w:rPr>
      </w:pPr>
    </w:p>
    <w:p w14:paraId="6141929A" w14:textId="77777777" w:rsidR="005569FB" w:rsidRPr="00E95DEB" w:rsidRDefault="005569FB" w:rsidP="00FB742B">
      <w:pPr>
        <w:autoSpaceDE w:val="0"/>
        <w:autoSpaceDN w:val="0"/>
        <w:adjustRightInd w:val="0"/>
        <w:spacing w:after="0" w:line="240" w:lineRule="auto"/>
        <w:rPr>
          <w:rFonts w:ascii="Arial" w:hAnsi="Arial" w:cs="Arial"/>
          <w:bCs/>
          <w:sz w:val="24"/>
          <w:szCs w:val="24"/>
        </w:rPr>
      </w:pPr>
    </w:p>
    <w:p w14:paraId="2BA1F77C"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lastRenderedPageBreak/>
        <w:t xml:space="preserve">LIMITED WARRANTY </w:t>
      </w:r>
    </w:p>
    <w:p w14:paraId="7FA02C35"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3ECCD721"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Cipriani </w:t>
      </w:r>
      <w:r w:rsidR="00971A46">
        <w:rPr>
          <w:rFonts w:ascii="Arial" w:hAnsi="Arial" w:cs="Arial"/>
          <w:bCs/>
          <w:sz w:val="24"/>
          <w:szCs w:val="24"/>
        </w:rPr>
        <w:t xml:space="preserve">Remodeling </w:t>
      </w:r>
      <w:r w:rsidR="00E42D48">
        <w:rPr>
          <w:rFonts w:ascii="Arial" w:hAnsi="Arial" w:cs="Arial"/>
          <w:bCs/>
          <w:sz w:val="24"/>
          <w:szCs w:val="24"/>
        </w:rPr>
        <w:t>Solutions</w:t>
      </w:r>
      <w:r w:rsidRPr="00E95DEB">
        <w:rPr>
          <w:rFonts w:ascii="Arial" w:hAnsi="Arial" w:cs="Arial"/>
          <w:bCs/>
          <w:sz w:val="24"/>
          <w:szCs w:val="24"/>
        </w:rPr>
        <w:t xml:space="preserve"> will repair any defect directly attributed to workmanship for a period of three (3) years from the date the project is paid in full. </w:t>
      </w:r>
    </w:p>
    <w:p w14:paraId="5365D9CA"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0560FB32" w14:textId="77777777" w:rsidR="00AB3BD2" w:rsidRDefault="00EF7645" w:rsidP="00FB742B">
      <w:pPr>
        <w:autoSpaceDE w:val="0"/>
        <w:autoSpaceDN w:val="0"/>
        <w:adjustRightInd w:val="0"/>
        <w:spacing w:after="0" w:line="240" w:lineRule="auto"/>
      </w:pPr>
      <w:r>
        <w:rPr>
          <w:rFonts w:ascii="Arial" w:hAnsi="Arial" w:cs="Arial"/>
          <w:bCs/>
          <w:sz w:val="24"/>
          <w:szCs w:val="24"/>
        </w:rPr>
        <w:t xml:space="preserve">Materials provided by </w:t>
      </w:r>
      <w:r w:rsidR="00E00490">
        <w:rPr>
          <w:rFonts w:ascii="Arial" w:hAnsi="Arial" w:cs="Arial"/>
          <w:bCs/>
          <w:sz w:val="24"/>
          <w:szCs w:val="24"/>
        </w:rPr>
        <w:t>Cipriani Remodeling Solutions</w:t>
      </w:r>
      <w:r w:rsidR="00FB742B" w:rsidRPr="00E95DEB">
        <w:rPr>
          <w:rFonts w:ascii="Arial" w:hAnsi="Arial" w:cs="Arial"/>
          <w:bCs/>
          <w:sz w:val="24"/>
          <w:szCs w:val="24"/>
        </w:rPr>
        <w:t xml:space="preserve"> are covered under their own manufacturer's </w:t>
      </w:r>
      <w:r w:rsidR="00E558E2" w:rsidRPr="00E95DEB">
        <w:rPr>
          <w:rFonts w:ascii="Arial" w:hAnsi="Arial" w:cs="Arial"/>
          <w:bCs/>
          <w:sz w:val="24"/>
          <w:szCs w:val="24"/>
        </w:rPr>
        <w:t>warranties which are</w:t>
      </w:r>
      <w:r w:rsidR="00416E21">
        <w:rPr>
          <w:rFonts w:ascii="Arial" w:hAnsi="Arial" w:cs="Arial"/>
          <w:bCs/>
          <w:sz w:val="24"/>
          <w:szCs w:val="24"/>
        </w:rPr>
        <w:t xml:space="preserve"> in your packet</w:t>
      </w:r>
      <w:r w:rsidR="00FB742B" w:rsidRPr="00E95DEB">
        <w:rPr>
          <w:rFonts w:ascii="Arial" w:hAnsi="Arial" w:cs="Arial"/>
          <w:bCs/>
          <w:sz w:val="24"/>
          <w:szCs w:val="24"/>
        </w:rPr>
        <w:t>. Please become familiar with your product warranties. While most manufacturers' warranties cover the replacement of the product for a given period, they often do not cover the labor costs of removing the defective product and installing its replacement. Reinstallation costs will be borne by the owner. Cipriani</w:t>
      </w:r>
      <w:r w:rsidR="00E558E2">
        <w:rPr>
          <w:rFonts w:ascii="Arial" w:hAnsi="Arial" w:cs="Arial"/>
          <w:bCs/>
          <w:sz w:val="24"/>
          <w:szCs w:val="24"/>
        </w:rPr>
        <w:t xml:space="preserve"> Remodeling Solutions</w:t>
      </w:r>
      <w:r w:rsidR="00FB742B" w:rsidRPr="00E95DEB">
        <w:rPr>
          <w:rFonts w:ascii="Arial" w:hAnsi="Arial" w:cs="Arial"/>
          <w:bCs/>
          <w:sz w:val="24"/>
          <w:szCs w:val="24"/>
        </w:rPr>
        <w:t xml:space="preserve"> will assist our clients in the pursuit of any valid warranty claim against a manufacturer of any product purchased and installed by our company on this project for as long as you own the house.</w:t>
      </w:r>
      <w:r w:rsidR="00AB3BD2" w:rsidRPr="00AB3BD2">
        <w:t xml:space="preserve"> </w:t>
      </w:r>
    </w:p>
    <w:p w14:paraId="74915459" w14:textId="77777777" w:rsidR="00AB3BD2" w:rsidRDefault="00AB3BD2" w:rsidP="00FB742B">
      <w:pPr>
        <w:autoSpaceDE w:val="0"/>
        <w:autoSpaceDN w:val="0"/>
        <w:adjustRightInd w:val="0"/>
        <w:spacing w:after="0" w:line="240" w:lineRule="auto"/>
      </w:pPr>
    </w:p>
    <w:p w14:paraId="065DDA77" w14:textId="77777777" w:rsidR="00FB742B" w:rsidRPr="00AB3BD2" w:rsidRDefault="00AB3BD2" w:rsidP="00FB742B">
      <w:pPr>
        <w:autoSpaceDE w:val="0"/>
        <w:autoSpaceDN w:val="0"/>
        <w:adjustRightInd w:val="0"/>
        <w:spacing w:after="0" w:line="240" w:lineRule="auto"/>
        <w:rPr>
          <w:rFonts w:ascii="Arial" w:hAnsi="Arial" w:cs="Arial"/>
          <w:bCs/>
          <w:sz w:val="24"/>
          <w:szCs w:val="24"/>
        </w:rPr>
      </w:pPr>
      <w:r w:rsidRPr="00AB3BD2">
        <w:rPr>
          <w:rFonts w:ascii="Arial" w:hAnsi="Arial" w:cs="Arial"/>
          <w:sz w:val="24"/>
          <w:szCs w:val="24"/>
        </w:rPr>
        <w:t>Product Warranties can be also be found at  http://www.ciprianiremodelingsolutions.com/manufacturers-warranties/</w:t>
      </w:r>
    </w:p>
    <w:p w14:paraId="5992ABB8"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6AD29D4A" w14:textId="77777777" w:rsidR="00E42D48"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Damage resulting from abuse, neglect of manufacturer-recommended maintenance, as well as damage caused by severe weather, war, vandalism, crime, fire, flood or accident is likewise excluded from the provisions of this warranty. The warranty is also void if items otherwise covered by the warranty are repaired, modified or adjusted by any persons or entities other than those employed by, or</w:t>
      </w:r>
      <w:r w:rsidR="00EF7645">
        <w:rPr>
          <w:rFonts w:ascii="Arial" w:hAnsi="Arial" w:cs="Arial"/>
          <w:bCs/>
          <w:sz w:val="24"/>
          <w:szCs w:val="24"/>
        </w:rPr>
        <w:t xml:space="preserve"> are agents of Cipriani Remodeling Solutions</w:t>
      </w:r>
      <w:r w:rsidRPr="00E95DEB">
        <w:rPr>
          <w:rFonts w:ascii="Arial" w:hAnsi="Arial" w:cs="Arial"/>
          <w:bCs/>
          <w:sz w:val="24"/>
          <w:szCs w:val="24"/>
        </w:rPr>
        <w:t xml:space="preserve">. </w:t>
      </w:r>
    </w:p>
    <w:p w14:paraId="2CE90BDB"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Materials that are salvaged from the worksite that are intended to be reused, or for any reason set aside for the owners or others are not warranted against damage, breakage or theft during their removal, storage or reinstallation.</w:t>
      </w:r>
    </w:p>
    <w:p w14:paraId="0378A0A9"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45B82D8A" w14:textId="77777777" w:rsidR="00DE11E9"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Both parties have agreed to use the quality standards booklet set up for the remodeling industry published by the National Association of Home Builders as a guideline for quality.   </w:t>
      </w:r>
    </w:p>
    <w:p w14:paraId="45B7DF2C"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                         </w:t>
      </w:r>
    </w:p>
    <w:p w14:paraId="39F9853C" w14:textId="77777777" w:rsidR="00FB742B" w:rsidRDefault="006E4581" w:rsidP="00FB742B">
      <w:pPr>
        <w:autoSpaceDE w:val="0"/>
        <w:autoSpaceDN w:val="0"/>
        <w:adjustRightInd w:val="0"/>
        <w:spacing w:after="0" w:line="240" w:lineRule="auto"/>
        <w:rPr>
          <w:rFonts w:ascii="Arial" w:hAnsi="Arial" w:cs="Arial"/>
          <w:b/>
          <w:bCs/>
          <w:sz w:val="24"/>
          <w:szCs w:val="24"/>
          <w:u w:val="single"/>
        </w:rPr>
      </w:pPr>
      <w:r>
        <w:rPr>
          <w:rFonts w:ascii="Arial" w:hAnsi="Arial" w:cs="Arial"/>
          <w:b/>
          <w:bCs/>
          <w:sz w:val="24"/>
          <w:szCs w:val="24"/>
          <w:u w:val="single"/>
        </w:rPr>
        <w:t>LIFETIME SERVICE GUARANTEE</w:t>
      </w:r>
    </w:p>
    <w:p w14:paraId="34791801"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249AA399" w14:textId="77777777" w:rsidR="00FB742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For as long as you own your home, Cipriani </w:t>
      </w:r>
      <w:r w:rsidR="00971A46">
        <w:rPr>
          <w:rFonts w:ascii="Arial" w:hAnsi="Arial" w:cs="Arial"/>
          <w:bCs/>
          <w:sz w:val="24"/>
          <w:szCs w:val="24"/>
        </w:rPr>
        <w:t>Remodeling Solutions</w:t>
      </w:r>
      <w:r w:rsidRPr="00E95DEB">
        <w:rPr>
          <w:rFonts w:ascii="Arial" w:hAnsi="Arial" w:cs="Arial"/>
          <w:bCs/>
          <w:sz w:val="24"/>
          <w:szCs w:val="24"/>
        </w:rPr>
        <w:t xml:space="preserve"> will provide a free service call inspection of any issue with the original scope of work. The inspection includes a site visit by an appropriate specialist and recommendations for a possible resolution.</w:t>
      </w:r>
    </w:p>
    <w:p w14:paraId="5B82F820" w14:textId="77777777" w:rsidR="00DE11E9" w:rsidRPr="00E95DEB" w:rsidRDefault="00DE11E9" w:rsidP="00FB742B">
      <w:pPr>
        <w:autoSpaceDE w:val="0"/>
        <w:autoSpaceDN w:val="0"/>
        <w:adjustRightInd w:val="0"/>
        <w:spacing w:after="0" w:line="240" w:lineRule="auto"/>
        <w:rPr>
          <w:rFonts w:ascii="Arial" w:hAnsi="Arial" w:cs="Arial"/>
          <w:bCs/>
          <w:sz w:val="24"/>
          <w:szCs w:val="24"/>
        </w:rPr>
      </w:pPr>
    </w:p>
    <w:p w14:paraId="4A75D1C5" w14:textId="77777777" w:rsidR="002243E6" w:rsidRDefault="007B4A45" w:rsidP="00D209E8">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ARBITRATION OF DISPUTES</w:t>
      </w:r>
    </w:p>
    <w:p w14:paraId="24FD4CDB" w14:textId="77777777" w:rsidR="00AB3BD2" w:rsidRDefault="006E4581" w:rsidP="00D209E8">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 </w:t>
      </w:r>
    </w:p>
    <w:p w14:paraId="247A42AE" w14:textId="77777777" w:rsidR="00D209E8" w:rsidRPr="00D209E8" w:rsidRDefault="006E4581" w:rsidP="00D209E8">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    </w:t>
      </w:r>
      <w:r w:rsidR="00FD4AF1">
        <w:rPr>
          <w:rFonts w:ascii="Arial" w:hAnsi="Arial" w:cs="Arial"/>
          <w:bCs/>
          <w:sz w:val="24"/>
          <w:szCs w:val="24"/>
        </w:rPr>
        <w:t xml:space="preserve">                                        </w:t>
      </w:r>
      <w:r w:rsidR="00FB742B" w:rsidRPr="00E95DEB">
        <w:rPr>
          <w:rFonts w:ascii="Arial" w:hAnsi="Arial" w:cs="Arial"/>
          <w:bCs/>
          <w:sz w:val="24"/>
          <w:szCs w:val="24"/>
        </w:rPr>
        <w:t>(This notice is required by New Jersey Law)</w:t>
      </w:r>
    </w:p>
    <w:p w14:paraId="015CCDE1" w14:textId="77777777" w:rsidR="00FB742B" w:rsidRPr="00E95DEB" w:rsidRDefault="00D209E8" w:rsidP="00D209E8">
      <w:pPr>
        <w:autoSpaceDE w:val="0"/>
        <w:autoSpaceDN w:val="0"/>
        <w:adjustRightInd w:val="0"/>
        <w:spacing w:after="0" w:line="240" w:lineRule="auto"/>
        <w:rPr>
          <w:rFonts w:ascii="Arial" w:hAnsi="Arial" w:cs="Arial"/>
          <w:bCs/>
          <w:sz w:val="24"/>
          <w:szCs w:val="24"/>
        </w:rPr>
      </w:pPr>
      <w:r w:rsidRPr="00D209E8">
        <w:rPr>
          <w:rFonts w:ascii="Arial" w:hAnsi="Arial" w:cs="Arial"/>
          <w:bCs/>
          <w:sz w:val="24"/>
          <w:szCs w:val="24"/>
        </w:rPr>
        <w:t xml:space="preserve"> Contractor reserves the right to complete, repair or replace any deficiencies in its work, both during the construction process and thereafter. Failure by Owner to provide Contractor with an opportunity to complete, repair or replace such deficiencies shall excuse Contractor from any obligation to pay for repairs or replacements incurred by Owner. At any stage in the progress of the Work where the degree of completion (including any workmanship issue) is contested, before final completion of the Work, Owner and Contractor shall submit such dispute to non-binding determination by an inspector/umpire authorized by (1) any lienholder in receipt of undisbursed construction loan proceeds, or (2) the local Construction Code Official, or (3) any third party agreeable to both Owner and Contractor, and in such event the parties shall share evenly the cost of this inspection/inquiry. If either party disputes the determination of the authorized inspector/umpire, or where no authorized inspector/umpire shall have been identified from the three foregoing categories and/or consulted following demand by either party, the contract shall be deemed in breach and the parties may pursue their legal remedies in any court of competent jurisdiction in the St</w:t>
      </w:r>
      <w:r w:rsidR="00CA4AD1">
        <w:rPr>
          <w:rFonts w:ascii="Arial" w:hAnsi="Arial" w:cs="Arial"/>
          <w:bCs/>
          <w:sz w:val="24"/>
          <w:szCs w:val="24"/>
        </w:rPr>
        <w:t xml:space="preserve">ate of New Jersey, Delaware, or Pennsylvania.  </w:t>
      </w:r>
      <w:r w:rsidRPr="00D209E8">
        <w:rPr>
          <w:rFonts w:ascii="Arial" w:hAnsi="Arial" w:cs="Arial"/>
          <w:bCs/>
          <w:sz w:val="24"/>
          <w:szCs w:val="24"/>
        </w:rPr>
        <w:t xml:space="preserve">  </w:t>
      </w:r>
    </w:p>
    <w:p w14:paraId="6052DAD9" w14:textId="77777777" w:rsidR="00FB742B" w:rsidRDefault="00FB742B" w:rsidP="00FB742B">
      <w:pPr>
        <w:autoSpaceDE w:val="0"/>
        <w:autoSpaceDN w:val="0"/>
        <w:adjustRightInd w:val="0"/>
        <w:spacing w:after="0" w:line="240" w:lineRule="auto"/>
        <w:rPr>
          <w:rFonts w:ascii="Arial" w:hAnsi="Arial" w:cs="Arial"/>
          <w:bCs/>
          <w:sz w:val="24"/>
          <w:szCs w:val="24"/>
        </w:rPr>
      </w:pPr>
    </w:p>
    <w:p w14:paraId="65A293D1"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lastRenderedPageBreak/>
        <w:t>CLEAN UP</w:t>
      </w:r>
    </w:p>
    <w:p w14:paraId="290DAE31"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0CE04B8C" w14:textId="77777777" w:rsidR="00FB742B" w:rsidRDefault="005523E6"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The job site will be cleaned</w:t>
      </w:r>
      <w:r w:rsidR="00FB742B" w:rsidRPr="00E95DEB">
        <w:rPr>
          <w:rFonts w:ascii="Arial" w:hAnsi="Arial" w:cs="Arial"/>
          <w:bCs/>
          <w:sz w:val="24"/>
          <w:szCs w:val="24"/>
        </w:rPr>
        <w:t xml:space="preserve"> daily</w:t>
      </w:r>
      <w:r>
        <w:rPr>
          <w:rFonts w:ascii="Arial" w:hAnsi="Arial" w:cs="Arial"/>
          <w:bCs/>
          <w:sz w:val="24"/>
          <w:szCs w:val="24"/>
        </w:rPr>
        <w:t xml:space="preserve"> also at the end of the project</w:t>
      </w:r>
      <w:r w:rsidR="00FB742B" w:rsidRPr="00E95DEB">
        <w:rPr>
          <w:rFonts w:ascii="Arial" w:hAnsi="Arial" w:cs="Arial"/>
          <w:bCs/>
          <w:sz w:val="24"/>
          <w:szCs w:val="24"/>
        </w:rPr>
        <w:t>.</w:t>
      </w:r>
    </w:p>
    <w:p w14:paraId="13BEE0C0"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1CC0E3A5"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PHOTOGRAPHS/JOB SITE SIGN</w:t>
      </w:r>
    </w:p>
    <w:p w14:paraId="2EE9E5C4"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5E206C37" w14:textId="77777777" w:rsidR="00FB742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Upon acceptance of this agreement the owner a</w:t>
      </w:r>
      <w:r w:rsidR="00EF7645">
        <w:rPr>
          <w:rFonts w:ascii="Arial" w:hAnsi="Arial" w:cs="Arial"/>
          <w:bCs/>
          <w:sz w:val="24"/>
          <w:szCs w:val="24"/>
        </w:rPr>
        <w:t>grees to allow Cipriani Remodeling Solutions</w:t>
      </w:r>
      <w:r w:rsidRPr="00E95DEB">
        <w:rPr>
          <w:rFonts w:ascii="Arial" w:hAnsi="Arial" w:cs="Arial"/>
          <w:bCs/>
          <w:sz w:val="24"/>
          <w:szCs w:val="24"/>
        </w:rPr>
        <w:t xml:space="preserve"> to photograph the project. The images may be used in the documentation of mechanical and structural systems. This can be useful in troubleshooting and resolving future issues. Photographs taken before, during and after the project may also be used in promotional media</w:t>
      </w:r>
      <w:r w:rsidR="00E45572">
        <w:rPr>
          <w:rFonts w:ascii="Arial" w:hAnsi="Arial" w:cs="Arial"/>
          <w:bCs/>
          <w:sz w:val="24"/>
          <w:szCs w:val="24"/>
        </w:rPr>
        <w:t>. This includes publication on c</w:t>
      </w:r>
      <w:r w:rsidRPr="00E95DEB">
        <w:rPr>
          <w:rFonts w:ascii="Arial" w:hAnsi="Arial" w:cs="Arial"/>
          <w:bCs/>
          <w:sz w:val="24"/>
          <w:szCs w:val="24"/>
        </w:rPr>
        <w:t>ipriani</w:t>
      </w:r>
      <w:r w:rsidR="00B0731D">
        <w:rPr>
          <w:rFonts w:ascii="Arial" w:hAnsi="Arial" w:cs="Arial"/>
          <w:bCs/>
          <w:sz w:val="24"/>
          <w:szCs w:val="24"/>
        </w:rPr>
        <w:t>remodelingsolutions</w:t>
      </w:r>
      <w:r w:rsidRPr="00E95DEB">
        <w:rPr>
          <w:rFonts w:ascii="Arial" w:hAnsi="Arial" w:cs="Arial"/>
          <w:bCs/>
          <w:sz w:val="24"/>
          <w:szCs w:val="24"/>
        </w:rPr>
        <w:t>.com, advertising or other marketing materials. This also serves as consent to display a company sign during the course of production.</w:t>
      </w:r>
    </w:p>
    <w:p w14:paraId="1CE455EC" w14:textId="77777777" w:rsidR="00DE11E9" w:rsidRPr="00E95DEB" w:rsidRDefault="00DE11E9" w:rsidP="00FB742B">
      <w:pPr>
        <w:autoSpaceDE w:val="0"/>
        <w:autoSpaceDN w:val="0"/>
        <w:adjustRightInd w:val="0"/>
        <w:spacing w:after="0" w:line="240" w:lineRule="auto"/>
        <w:rPr>
          <w:rFonts w:ascii="Arial" w:hAnsi="Arial" w:cs="Arial"/>
          <w:bCs/>
          <w:sz w:val="24"/>
          <w:szCs w:val="24"/>
        </w:rPr>
      </w:pPr>
    </w:p>
    <w:p w14:paraId="7EC0ED56"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PROJECT MANAGER</w:t>
      </w:r>
    </w:p>
    <w:p w14:paraId="4A5DFBB2"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128DB475" w14:textId="77777777" w:rsidR="00FB742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Your project will be </w:t>
      </w:r>
      <w:r w:rsidR="005569FB">
        <w:rPr>
          <w:rFonts w:ascii="Arial" w:hAnsi="Arial" w:cs="Arial"/>
          <w:bCs/>
          <w:sz w:val="24"/>
          <w:szCs w:val="24"/>
        </w:rPr>
        <w:t>assigned</w:t>
      </w:r>
      <w:r w:rsidRPr="00E95DEB">
        <w:rPr>
          <w:rFonts w:ascii="Arial" w:hAnsi="Arial" w:cs="Arial"/>
          <w:bCs/>
          <w:sz w:val="24"/>
          <w:szCs w:val="24"/>
        </w:rPr>
        <w:t xml:space="preserve"> to a Project Manager who will coordinate your job from start to finish. Your Project Manager is your daily contact person once the project has begun. Please direct any questions, concerns or comments regarding your project to him. He will know more about your project </w:t>
      </w:r>
      <w:r w:rsidR="005569FB">
        <w:rPr>
          <w:rFonts w:ascii="Arial" w:hAnsi="Arial" w:cs="Arial"/>
          <w:bCs/>
          <w:sz w:val="24"/>
          <w:szCs w:val="24"/>
        </w:rPr>
        <w:t xml:space="preserve">on a day to day basis </w:t>
      </w:r>
      <w:r w:rsidRPr="00E95DEB">
        <w:rPr>
          <w:rFonts w:ascii="Arial" w:hAnsi="Arial" w:cs="Arial"/>
          <w:bCs/>
          <w:sz w:val="24"/>
          <w:szCs w:val="24"/>
        </w:rPr>
        <w:t xml:space="preserve">than anyone else. </w:t>
      </w:r>
    </w:p>
    <w:p w14:paraId="6150A958" w14:textId="77777777" w:rsidR="00DE11E9" w:rsidRPr="00E95DEB" w:rsidRDefault="00DE11E9" w:rsidP="00FB742B">
      <w:pPr>
        <w:autoSpaceDE w:val="0"/>
        <w:autoSpaceDN w:val="0"/>
        <w:adjustRightInd w:val="0"/>
        <w:spacing w:after="0" w:line="240" w:lineRule="auto"/>
        <w:rPr>
          <w:rFonts w:ascii="Arial" w:hAnsi="Arial" w:cs="Arial"/>
          <w:bCs/>
          <w:sz w:val="24"/>
          <w:szCs w:val="24"/>
        </w:rPr>
      </w:pPr>
    </w:p>
    <w:p w14:paraId="6E7D81B0"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6E4581">
        <w:rPr>
          <w:rFonts w:ascii="Arial" w:hAnsi="Arial" w:cs="Arial"/>
          <w:b/>
          <w:bCs/>
          <w:sz w:val="24"/>
          <w:szCs w:val="24"/>
          <w:u w:val="single"/>
        </w:rPr>
        <w:t>EMERGENCY PHONE NUMBERS</w:t>
      </w:r>
    </w:p>
    <w:p w14:paraId="5FE52C48" w14:textId="77777777" w:rsidR="00AB3BD2" w:rsidRPr="006E4581" w:rsidRDefault="00AB3BD2" w:rsidP="00FB742B">
      <w:pPr>
        <w:autoSpaceDE w:val="0"/>
        <w:autoSpaceDN w:val="0"/>
        <w:adjustRightInd w:val="0"/>
        <w:spacing w:after="0" w:line="240" w:lineRule="auto"/>
        <w:rPr>
          <w:rFonts w:ascii="Arial" w:hAnsi="Arial" w:cs="Arial"/>
          <w:b/>
          <w:bCs/>
          <w:sz w:val="24"/>
          <w:szCs w:val="24"/>
          <w:u w:val="single"/>
        </w:rPr>
      </w:pPr>
    </w:p>
    <w:p w14:paraId="75E09CFF"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In the event of an emergency during off-hours, weekends or holidays, call one of the numbers below.</w:t>
      </w:r>
    </w:p>
    <w:p w14:paraId="44F3D07B"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5891E39C" w14:textId="77777777" w:rsidR="004F33E1" w:rsidRPr="00E95DEB" w:rsidRDefault="004F33E1" w:rsidP="00FB742B">
      <w:pPr>
        <w:autoSpaceDE w:val="0"/>
        <w:autoSpaceDN w:val="0"/>
        <w:adjustRightInd w:val="0"/>
        <w:spacing w:after="0" w:line="240" w:lineRule="auto"/>
        <w:rPr>
          <w:rFonts w:ascii="Arial" w:hAnsi="Arial" w:cs="Arial"/>
          <w:b/>
          <w:bCs/>
          <w:sz w:val="24"/>
          <w:szCs w:val="24"/>
        </w:rPr>
      </w:pPr>
      <w:r w:rsidRPr="00E95DEB">
        <w:rPr>
          <w:rFonts w:ascii="Arial" w:hAnsi="Arial" w:cs="Arial"/>
          <w:b/>
          <w:bCs/>
          <w:sz w:val="24"/>
          <w:szCs w:val="24"/>
        </w:rPr>
        <w:t>OFFICE:</w:t>
      </w:r>
    </w:p>
    <w:p w14:paraId="6FD5CB35" w14:textId="77777777" w:rsidR="00E42D48" w:rsidRDefault="007B4A45"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Mark </w:t>
      </w:r>
      <w:r w:rsidR="00FB742B" w:rsidRPr="00E95DEB">
        <w:rPr>
          <w:rFonts w:ascii="Arial" w:hAnsi="Arial" w:cs="Arial"/>
          <w:bCs/>
          <w:sz w:val="24"/>
          <w:szCs w:val="24"/>
        </w:rPr>
        <w:t>Simone</w:t>
      </w:r>
      <w:r w:rsidR="00B0731D">
        <w:rPr>
          <w:rFonts w:ascii="Arial" w:hAnsi="Arial" w:cs="Arial"/>
          <w:bCs/>
          <w:sz w:val="24"/>
          <w:szCs w:val="24"/>
        </w:rPr>
        <w:t>: General Manager</w:t>
      </w:r>
      <w:r w:rsidR="00B0731D">
        <w:rPr>
          <w:rFonts w:ascii="Arial" w:hAnsi="Arial" w:cs="Arial"/>
          <w:bCs/>
          <w:sz w:val="24"/>
          <w:szCs w:val="24"/>
        </w:rPr>
        <w:tab/>
        <w:t>856-905-9567</w:t>
      </w:r>
      <w:r w:rsidR="00B0731D">
        <w:rPr>
          <w:rFonts w:ascii="Arial" w:hAnsi="Arial" w:cs="Arial"/>
          <w:bCs/>
          <w:sz w:val="24"/>
          <w:szCs w:val="24"/>
        </w:rPr>
        <w:tab/>
      </w:r>
      <w:r w:rsidR="005569FB">
        <w:rPr>
          <w:rFonts w:ascii="Arial" w:hAnsi="Arial" w:cs="Arial"/>
          <w:bCs/>
          <w:sz w:val="24"/>
          <w:szCs w:val="24"/>
        </w:rPr>
        <w:t>mark</w:t>
      </w:r>
      <w:r w:rsidR="004F33E1" w:rsidRPr="00E95DEB">
        <w:rPr>
          <w:rFonts w:ascii="Arial" w:hAnsi="Arial" w:cs="Arial"/>
          <w:bCs/>
          <w:sz w:val="24"/>
          <w:szCs w:val="24"/>
        </w:rPr>
        <w:t>@ciprianibuilders.com</w:t>
      </w:r>
      <w:r w:rsidR="00FB742B" w:rsidRPr="00E95DEB">
        <w:rPr>
          <w:rFonts w:ascii="Arial" w:hAnsi="Arial" w:cs="Arial"/>
          <w:bCs/>
          <w:sz w:val="24"/>
          <w:szCs w:val="24"/>
        </w:rPr>
        <w:t xml:space="preserve">   </w:t>
      </w:r>
    </w:p>
    <w:p w14:paraId="77E1B3E6" w14:textId="77777777" w:rsidR="004F33E1" w:rsidRPr="00F0704E"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                                                                                     </w:t>
      </w:r>
    </w:p>
    <w:p w14:paraId="28BF844E" w14:textId="77777777" w:rsidR="00FB742B" w:rsidRDefault="00FB742B" w:rsidP="00FB742B">
      <w:pPr>
        <w:autoSpaceDE w:val="0"/>
        <w:autoSpaceDN w:val="0"/>
        <w:adjustRightInd w:val="0"/>
        <w:spacing w:after="0" w:line="240" w:lineRule="auto"/>
        <w:rPr>
          <w:rFonts w:ascii="Arial" w:hAnsi="Arial" w:cs="Arial"/>
          <w:b/>
          <w:bCs/>
          <w:sz w:val="24"/>
          <w:szCs w:val="24"/>
        </w:rPr>
      </w:pPr>
      <w:r w:rsidRPr="00E95DEB">
        <w:rPr>
          <w:rFonts w:ascii="Arial" w:hAnsi="Arial" w:cs="Arial"/>
          <w:b/>
          <w:bCs/>
          <w:sz w:val="24"/>
          <w:szCs w:val="24"/>
        </w:rPr>
        <w:t>PROJECT MANAGERS:</w:t>
      </w:r>
    </w:p>
    <w:p w14:paraId="564360A7" w14:textId="77777777" w:rsidR="00FD4AF1" w:rsidRPr="00E95DEB" w:rsidRDefault="00FD4AF1" w:rsidP="00FB742B">
      <w:pPr>
        <w:autoSpaceDE w:val="0"/>
        <w:autoSpaceDN w:val="0"/>
        <w:adjustRightInd w:val="0"/>
        <w:spacing w:after="0" w:line="240" w:lineRule="auto"/>
        <w:rPr>
          <w:rFonts w:ascii="Arial" w:hAnsi="Arial" w:cs="Arial"/>
          <w:b/>
          <w:bCs/>
          <w:sz w:val="24"/>
          <w:szCs w:val="24"/>
        </w:rPr>
      </w:pPr>
    </w:p>
    <w:p w14:paraId="71DFC8F9"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Jim Zuchowski  </w:t>
      </w:r>
      <w:r w:rsidR="00E95DEB">
        <w:rPr>
          <w:rFonts w:ascii="Arial" w:hAnsi="Arial" w:cs="Arial"/>
          <w:bCs/>
          <w:sz w:val="24"/>
          <w:szCs w:val="24"/>
        </w:rPr>
        <w:t xml:space="preserve">   </w:t>
      </w:r>
      <w:r w:rsidR="004F33E1" w:rsidRPr="00E95DEB">
        <w:rPr>
          <w:rFonts w:ascii="Arial" w:hAnsi="Arial" w:cs="Arial"/>
          <w:bCs/>
          <w:sz w:val="24"/>
          <w:szCs w:val="24"/>
        </w:rPr>
        <w:t>856-9</w:t>
      </w:r>
      <w:r w:rsidR="00E95DEB">
        <w:rPr>
          <w:rFonts w:ascii="Arial" w:hAnsi="Arial" w:cs="Arial"/>
          <w:bCs/>
          <w:sz w:val="24"/>
          <w:szCs w:val="24"/>
        </w:rPr>
        <w:t>05-9562--</w:t>
      </w:r>
      <w:r w:rsidR="004F33E1" w:rsidRPr="00E95DEB">
        <w:rPr>
          <w:rFonts w:ascii="Arial" w:hAnsi="Arial" w:cs="Arial"/>
          <w:bCs/>
          <w:sz w:val="24"/>
          <w:szCs w:val="24"/>
        </w:rPr>
        <w:t>jimz@ciprianibuilders.com</w:t>
      </w:r>
      <w:r w:rsidRPr="00E95DEB">
        <w:rPr>
          <w:rFonts w:ascii="Arial" w:hAnsi="Arial" w:cs="Arial"/>
          <w:bCs/>
          <w:sz w:val="24"/>
          <w:szCs w:val="24"/>
        </w:rPr>
        <w:t xml:space="preserve">                                                                                                                                  </w:t>
      </w:r>
    </w:p>
    <w:p w14:paraId="312DDE49"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Nick Zizzamia</w:t>
      </w:r>
      <w:r w:rsidR="00E95DEB">
        <w:rPr>
          <w:rFonts w:ascii="Arial" w:hAnsi="Arial" w:cs="Arial"/>
          <w:bCs/>
          <w:sz w:val="24"/>
          <w:szCs w:val="24"/>
        </w:rPr>
        <w:t xml:space="preserve">      856-905-9569--</w:t>
      </w:r>
      <w:r w:rsidR="004F33E1" w:rsidRPr="00E95DEB">
        <w:rPr>
          <w:rFonts w:ascii="Arial" w:hAnsi="Arial" w:cs="Arial"/>
          <w:bCs/>
          <w:sz w:val="24"/>
          <w:szCs w:val="24"/>
        </w:rPr>
        <w:t>nickz@ciprianibuilders.com</w:t>
      </w:r>
      <w:r w:rsidRPr="00E95DEB">
        <w:rPr>
          <w:rFonts w:ascii="Arial" w:hAnsi="Arial" w:cs="Arial"/>
          <w:bCs/>
          <w:sz w:val="24"/>
          <w:szCs w:val="24"/>
        </w:rPr>
        <w:t xml:space="preserve">                                                                                               </w:t>
      </w:r>
    </w:p>
    <w:p w14:paraId="47B56AAA" w14:textId="77777777" w:rsidR="00FB742B" w:rsidRPr="00E95DE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Shawn Mertz</w:t>
      </w:r>
      <w:r w:rsidR="00546182">
        <w:rPr>
          <w:rFonts w:ascii="Arial" w:hAnsi="Arial" w:cs="Arial"/>
          <w:bCs/>
          <w:sz w:val="24"/>
          <w:szCs w:val="24"/>
        </w:rPr>
        <w:tab/>
        <w:t xml:space="preserve">       856-345-4546--</w:t>
      </w:r>
      <w:r w:rsidR="004B33D0" w:rsidRPr="00E95DEB">
        <w:rPr>
          <w:rFonts w:ascii="Arial" w:hAnsi="Arial" w:cs="Arial"/>
          <w:bCs/>
          <w:sz w:val="24"/>
          <w:szCs w:val="24"/>
        </w:rPr>
        <w:t>shawnm@ciprianibuilders.com</w:t>
      </w:r>
    </w:p>
    <w:p w14:paraId="15C9D4ED" w14:textId="77777777" w:rsidR="00FB742B" w:rsidRDefault="00546182"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Zachary Kubat     </w:t>
      </w:r>
      <w:r w:rsidR="005569FB">
        <w:rPr>
          <w:rFonts w:ascii="Arial" w:hAnsi="Arial" w:cs="Arial"/>
          <w:bCs/>
          <w:sz w:val="24"/>
          <w:szCs w:val="24"/>
        </w:rPr>
        <w:t>609-320-9570--</w:t>
      </w:r>
      <w:r w:rsidR="009C593C">
        <w:rPr>
          <w:rFonts w:ascii="Arial" w:hAnsi="Arial" w:cs="Arial"/>
          <w:bCs/>
          <w:sz w:val="24"/>
          <w:szCs w:val="24"/>
        </w:rPr>
        <w:t>zak@ciprianibuilders.com</w:t>
      </w:r>
    </w:p>
    <w:p w14:paraId="7AFA416A" w14:textId="77777777" w:rsidR="009C593C" w:rsidRDefault="001279DB"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Isaac Terry</w:t>
      </w:r>
      <w:r w:rsidR="009C593C">
        <w:rPr>
          <w:rFonts w:ascii="Arial" w:hAnsi="Arial" w:cs="Arial"/>
          <w:bCs/>
          <w:sz w:val="24"/>
          <w:szCs w:val="24"/>
        </w:rPr>
        <w:t xml:space="preserve">         </w:t>
      </w:r>
      <w:r>
        <w:rPr>
          <w:rFonts w:ascii="Arial" w:hAnsi="Arial" w:cs="Arial"/>
          <w:bCs/>
          <w:sz w:val="24"/>
          <w:szCs w:val="24"/>
        </w:rPr>
        <w:t xml:space="preserve"> 267-934-9339--isaac@ciprianibuilders.com</w:t>
      </w:r>
      <w:r w:rsidR="007A6465" w:rsidRPr="00F8612B">
        <w:rPr>
          <w:rStyle w:val="Hyperlink"/>
          <w:rFonts w:ascii="Arial" w:hAnsi="Arial" w:cs="Arial"/>
          <w:bCs/>
          <w:color w:val="auto"/>
          <w:sz w:val="24"/>
          <w:szCs w:val="24"/>
        </w:rPr>
        <w:t xml:space="preserve"> </w:t>
      </w:r>
    </w:p>
    <w:p w14:paraId="6DAC7DFC" w14:textId="77777777" w:rsidR="006E4581" w:rsidRDefault="00E42D48"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TJ</w:t>
      </w:r>
      <w:r w:rsidR="007A6465">
        <w:rPr>
          <w:rFonts w:ascii="Arial" w:hAnsi="Arial" w:cs="Arial"/>
          <w:bCs/>
          <w:sz w:val="24"/>
          <w:szCs w:val="24"/>
        </w:rPr>
        <w:t xml:space="preserve"> Taylor            </w:t>
      </w:r>
      <w:r w:rsidR="005569FB">
        <w:rPr>
          <w:rFonts w:ascii="Arial" w:hAnsi="Arial" w:cs="Arial"/>
          <w:bCs/>
          <w:sz w:val="24"/>
          <w:szCs w:val="24"/>
        </w:rPr>
        <w:t xml:space="preserve"> </w:t>
      </w:r>
      <w:r w:rsidR="007A6465">
        <w:rPr>
          <w:rFonts w:ascii="Arial" w:hAnsi="Arial" w:cs="Arial"/>
          <w:bCs/>
          <w:sz w:val="24"/>
          <w:szCs w:val="24"/>
        </w:rPr>
        <w:t>856-448-3965--TJ@ciprianibuilders.com</w:t>
      </w:r>
    </w:p>
    <w:p w14:paraId="0D6A1DC4" w14:textId="77777777" w:rsidR="00E42D48" w:rsidRDefault="001279DB"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Ray Aldrich          </w:t>
      </w:r>
      <w:r w:rsidR="00FD4AF1" w:rsidRPr="00FD4AF1">
        <w:rPr>
          <w:rFonts w:ascii="Arial" w:hAnsi="Arial" w:cs="Arial"/>
          <w:bCs/>
          <w:sz w:val="24"/>
          <w:szCs w:val="24"/>
        </w:rPr>
        <w:t>856-304-1088--raldrich@ciprianibuilders.com</w:t>
      </w:r>
    </w:p>
    <w:p w14:paraId="3B04AD5D" w14:textId="77777777" w:rsidR="00FD4AF1" w:rsidRDefault="00FD4AF1" w:rsidP="00FB742B">
      <w:pPr>
        <w:autoSpaceDE w:val="0"/>
        <w:autoSpaceDN w:val="0"/>
        <w:adjustRightInd w:val="0"/>
        <w:spacing w:after="0" w:line="240" w:lineRule="auto"/>
        <w:rPr>
          <w:rFonts w:ascii="Arial" w:hAnsi="Arial" w:cs="Arial"/>
          <w:bCs/>
          <w:sz w:val="24"/>
          <w:szCs w:val="24"/>
        </w:rPr>
      </w:pPr>
    </w:p>
    <w:p w14:paraId="3D7B955D" w14:textId="77777777" w:rsidR="006E4581" w:rsidRDefault="00E42D48" w:rsidP="00FB742B">
      <w:pPr>
        <w:autoSpaceDE w:val="0"/>
        <w:autoSpaceDN w:val="0"/>
        <w:adjustRightInd w:val="0"/>
        <w:spacing w:after="0" w:line="240" w:lineRule="auto"/>
        <w:rPr>
          <w:rFonts w:ascii="Arial" w:hAnsi="Arial" w:cs="Arial"/>
          <w:b/>
          <w:bCs/>
          <w:sz w:val="24"/>
          <w:szCs w:val="24"/>
          <w:u w:val="single"/>
        </w:rPr>
      </w:pPr>
      <w:r>
        <w:rPr>
          <w:rFonts w:ascii="Arial" w:hAnsi="Arial" w:cs="Arial"/>
          <w:b/>
          <w:bCs/>
          <w:sz w:val="24"/>
          <w:szCs w:val="24"/>
          <w:u w:val="single"/>
        </w:rPr>
        <w:t>START AND COMPLETION DATES</w:t>
      </w:r>
    </w:p>
    <w:p w14:paraId="491DDCB0" w14:textId="77777777" w:rsidR="00E42D48" w:rsidRDefault="00E42D48" w:rsidP="00FB742B">
      <w:pPr>
        <w:autoSpaceDE w:val="0"/>
        <w:autoSpaceDN w:val="0"/>
        <w:adjustRightInd w:val="0"/>
        <w:spacing w:after="0" w:line="240" w:lineRule="auto"/>
        <w:rPr>
          <w:rFonts w:ascii="Arial" w:hAnsi="Arial" w:cs="Arial"/>
          <w:b/>
          <w:bCs/>
          <w:sz w:val="24"/>
          <w:szCs w:val="24"/>
          <w:u w:val="single"/>
        </w:rPr>
      </w:pPr>
    </w:p>
    <w:p w14:paraId="19A825DB" w14:textId="0CADB296" w:rsidR="00FB742B" w:rsidRPr="00E95DEB" w:rsidRDefault="009732B5" w:rsidP="00FB742B">
      <w:pPr>
        <w:autoSpaceDE w:val="0"/>
        <w:autoSpaceDN w:val="0"/>
        <w:adjustRightInd w:val="0"/>
        <w:spacing w:after="0" w:line="240" w:lineRule="auto"/>
        <w:rPr>
          <w:rFonts w:ascii="Arial" w:hAnsi="Arial" w:cs="Arial"/>
          <w:bCs/>
          <w:sz w:val="24"/>
          <w:szCs w:val="24"/>
        </w:rPr>
      </w:pPr>
      <w:r w:rsidRPr="006E4581">
        <w:rPr>
          <w:rFonts w:ascii="Arial" w:hAnsi="Arial" w:cs="Arial"/>
          <w:bCs/>
          <w:sz w:val="24"/>
          <w:szCs w:val="24"/>
        </w:rPr>
        <w:t>ESTIMATED</w:t>
      </w:r>
      <w:r w:rsidR="00FB742B" w:rsidRPr="006E4581">
        <w:rPr>
          <w:rFonts w:ascii="Arial" w:hAnsi="Arial" w:cs="Arial"/>
          <w:bCs/>
          <w:sz w:val="24"/>
          <w:szCs w:val="24"/>
        </w:rPr>
        <w:t xml:space="preserve"> START DATE:</w:t>
      </w:r>
      <w:r w:rsidR="006E4581">
        <w:rPr>
          <w:rFonts w:ascii="Arial" w:hAnsi="Arial" w:cs="Arial"/>
          <w:bCs/>
          <w:sz w:val="24"/>
          <w:szCs w:val="24"/>
        </w:rPr>
        <w:t xml:space="preserve">      </w:t>
      </w:r>
      <w:r w:rsidR="00817B83">
        <w:rPr>
          <w:rFonts w:ascii="Arial" w:hAnsi="Arial" w:cs="Arial"/>
          <w:bCs/>
          <w:sz w:val="24"/>
          <w:szCs w:val="24"/>
          <w:highlight w:val="yellow"/>
        </w:rPr>
        <w:t>5/22/17 pending permits and materials</w:t>
      </w:r>
    </w:p>
    <w:p w14:paraId="62C0F4D5"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1F7D8B03" w14:textId="2DA8DEC3" w:rsidR="006E4581" w:rsidRPr="00E95DEB" w:rsidRDefault="006E4581" w:rsidP="006E4581">
      <w:pPr>
        <w:autoSpaceDE w:val="0"/>
        <w:autoSpaceDN w:val="0"/>
        <w:adjustRightInd w:val="0"/>
        <w:spacing w:after="0" w:line="240" w:lineRule="auto"/>
        <w:rPr>
          <w:rFonts w:ascii="Arial" w:hAnsi="Arial" w:cs="Arial"/>
          <w:bCs/>
          <w:sz w:val="24"/>
          <w:szCs w:val="24"/>
        </w:rPr>
      </w:pPr>
      <w:r w:rsidRPr="006E4581">
        <w:rPr>
          <w:rFonts w:ascii="Arial" w:hAnsi="Arial" w:cs="Arial"/>
          <w:bCs/>
          <w:sz w:val="24"/>
          <w:szCs w:val="24"/>
        </w:rPr>
        <w:t>ESTIMATED DURATION:</w:t>
      </w:r>
      <w:r w:rsidRPr="006E4581">
        <w:rPr>
          <w:rFonts w:ascii="Arial" w:hAnsi="Arial" w:cs="Arial"/>
          <w:bCs/>
          <w:sz w:val="24"/>
          <w:szCs w:val="24"/>
        </w:rPr>
        <w:tab/>
      </w:r>
      <w:r>
        <w:rPr>
          <w:rFonts w:ascii="Arial" w:hAnsi="Arial" w:cs="Arial"/>
          <w:bCs/>
          <w:sz w:val="24"/>
          <w:szCs w:val="24"/>
        </w:rPr>
        <w:t xml:space="preserve">       </w:t>
      </w:r>
      <w:r w:rsidR="00817B83" w:rsidRPr="00AC7BDE">
        <w:rPr>
          <w:rFonts w:ascii="Arial" w:hAnsi="Arial" w:cs="Arial"/>
          <w:bCs/>
          <w:sz w:val="24"/>
          <w:szCs w:val="24"/>
          <w:highlight w:val="yellow"/>
        </w:rPr>
        <w:t xml:space="preserve">5-7 </w:t>
      </w:r>
      <w:r w:rsidR="00AC7BDE" w:rsidRPr="00AC7BDE">
        <w:rPr>
          <w:rFonts w:ascii="Arial" w:hAnsi="Arial" w:cs="Arial"/>
          <w:bCs/>
          <w:sz w:val="24"/>
          <w:szCs w:val="24"/>
          <w:highlight w:val="yellow"/>
        </w:rPr>
        <w:t>wks.</w:t>
      </w:r>
    </w:p>
    <w:p w14:paraId="2E4AC0B1"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04CF0E89" w14:textId="77777777" w:rsidR="00FB742B" w:rsidRDefault="00FB742B" w:rsidP="00FB742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All start and completion times set in this agreement will be extended for situations involving owner's fail</w:t>
      </w:r>
      <w:r w:rsidR="006E4581">
        <w:rPr>
          <w:rFonts w:ascii="Arial" w:hAnsi="Arial" w:cs="Arial"/>
          <w:bCs/>
          <w:sz w:val="24"/>
          <w:szCs w:val="24"/>
        </w:rPr>
        <w:t xml:space="preserve">ure to make final selections, available permits, </w:t>
      </w:r>
      <w:r w:rsidRPr="00E95DEB">
        <w:rPr>
          <w:rFonts w:ascii="Arial" w:hAnsi="Arial" w:cs="Arial"/>
          <w:bCs/>
          <w:sz w:val="24"/>
          <w:szCs w:val="24"/>
        </w:rPr>
        <w:t>available materials, prior job schedules, weather, labor shortages, additions or changes to the scope of work, or any cause beyond the Builder's control as specified under the New Jersey Regulation Concerning Home Improvement Practices.</w:t>
      </w:r>
    </w:p>
    <w:p w14:paraId="166D5525" w14:textId="77777777" w:rsidR="00E42D48" w:rsidRPr="00E95DEB" w:rsidRDefault="00E42D48" w:rsidP="00FB742B">
      <w:pPr>
        <w:autoSpaceDE w:val="0"/>
        <w:autoSpaceDN w:val="0"/>
        <w:adjustRightInd w:val="0"/>
        <w:spacing w:after="0" w:line="240" w:lineRule="auto"/>
        <w:rPr>
          <w:rFonts w:ascii="Arial" w:hAnsi="Arial" w:cs="Arial"/>
          <w:bCs/>
          <w:sz w:val="24"/>
          <w:szCs w:val="24"/>
        </w:rPr>
      </w:pPr>
    </w:p>
    <w:p w14:paraId="7B6828D5" w14:textId="77777777" w:rsidR="00FB742B" w:rsidRPr="00E95DEB" w:rsidRDefault="009376CA"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The builder has</w:t>
      </w:r>
      <w:r w:rsidR="00FB742B" w:rsidRPr="00E95DEB">
        <w:rPr>
          <w:rFonts w:ascii="Arial" w:hAnsi="Arial" w:cs="Arial"/>
          <w:bCs/>
          <w:sz w:val="24"/>
          <w:szCs w:val="24"/>
        </w:rPr>
        <w:t xml:space="preserve"> allowed for several days in the schedule during the job when no work will be done because of waiting periods for inspections, materials or subcontractors.</w:t>
      </w:r>
    </w:p>
    <w:p w14:paraId="65F35CA7" w14:textId="77777777" w:rsidR="00FB742B" w:rsidRDefault="00FB742B" w:rsidP="00FB742B">
      <w:pPr>
        <w:autoSpaceDE w:val="0"/>
        <w:autoSpaceDN w:val="0"/>
        <w:adjustRightInd w:val="0"/>
        <w:spacing w:after="0" w:line="240" w:lineRule="auto"/>
        <w:rPr>
          <w:rFonts w:ascii="Arial" w:hAnsi="Arial" w:cs="Arial"/>
          <w:bCs/>
          <w:sz w:val="24"/>
          <w:szCs w:val="24"/>
        </w:rPr>
      </w:pPr>
    </w:p>
    <w:p w14:paraId="44365473"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E42D48">
        <w:rPr>
          <w:rFonts w:ascii="Arial" w:hAnsi="Arial" w:cs="Arial"/>
          <w:b/>
          <w:bCs/>
          <w:sz w:val="24"/>
          <w:szCs w:val="24"/>
          <w:u w:val="single"/>
        </w:rPr>
        <w:lastRenderedPageBreak/>
        <w:t>INSURANCE</w:t>
      </w:r>
    </w:p>
    <w:p w14:paraId="73529B30" w14:textId="77777777" w:rsidR="00AB3BD2" w:rsidRPr="00E42D48" w:rsidRDefault="00AB3BD2" w:rsidP="00FB742B">
      <w:pPr>
        <w:autoSpaceDE w:val="0"/>
        <w:autoSpaceDN w:val="0"/>
        <w:adjustRightInd w:val="0"/>
        <w:spacing w:after="0" w:line="240" w:lineRule="auto"/>
        <w:rPr>
          <w:rFonts w:ascii="Arial" w:hAnsi="Arial" w:cs="Arial"/>
          <w:b/>
          <w:bCs/>
          <w:sz w:val="24"/>
          <w:szCs w:val="24"/>
          <w:u w:val="single"/>
        </w:rPr>
      </w:pPr>
    </w:p>
    <w:p w14:paraId="4318715B" w14:textId="77777777" w:rsidR="00FB742B" w:rsidRPr="00E95DEB" w:rsidRDefault="009376CA"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Cipriani Remodeling Solutions</w:t>
      </w:r>
      <w:r w:rsidR="00FB742B" w:rsidRPr="00E95DEB">
        <w:rPr>
          <w:rFonts w:ascii="Arial" w:hAnsi="Arial" w:cs="Arial"/>
          <w:bCs/>
          <w:sz w:val="24"/>
          <w:szCs w:val="24"/>
        </w:rPr>
        <w:t xml:space="preserve"> represent that we carry Workman’s Compensation, Auto and Commercial General Liability Insurance as required by law. A copy of the certificate of commercial general liability insurance for Cipriani </w:t>
      </w:r>
      <w:r w:rsidR="00971A46">
        <w:rPr>
          <w:rFonts w:ascii="Arial" w:hAnsi="Arial" w:cs="Arial"/>
          <w:bCs/>
          <w:sz w:val="24"/>
          <w:szCs w:val="24"/>
        </w:rPr>
        <w:t>Remodeling Solutions</w:t>
      </w:r>
      <w:r w:rsidR="00FB742B" w:rsidRPr="00E95DEB">
        <w:rPr>
          <w:rFonts w:ascii="Arial" w:hAnsi="Arial" w:cs="Arial"/>
          <w:bCs/>
          <w:sz w:val="24"/>
          <w:szCs w:val="24"/>
        </w:rPr>
        <w:t xml:space="preserve">, and the telephone number of the insurance company issuing the certificate will be provided along with these Contract Documents.  See example on different page. Any questions please call the Dunhour Insurance Co. 856-433-6500    </w:t>
      </w:r>
    </w:p>
    <w:p w14:paraId="1BC17FB6" w14:textId="77777777" w:rsidR="00FB742B" w:rsidRPr="00E95DEB" w:rsidRDefault="00FB742B" w:rsidP="00FB742B">
      <w:pPr>
        <w:autoSpaceDE w:val="0"/>
        <w:autoSpaceDN w:val="0"/>
        <w:adjustRightInd w:val="0"/>
        <w:spacing w:after="0" w:line="240" w:lineRule="auto"/>
        <w:rPr>
          <w:rFonts w:ascii="Arial" w:hAnsi="Arial" w:cs="Arial"/>
          <w:bCs/>
          <w:sz w:val="24"/>
          <w:szCs w:val="24"/>
        </w:rPr>
      </w:pPr>
    </w:p>
    <w:p w14:paraId="694D1FD0" w14:textId="77777777" w:rsidR="00FB742B" w:rsidRPr="00E95DEB" w:rsidRDefault="00971A46"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The O</w:t>
      </w:r>
      <w:r w:rsidR="00FB742B" w:rsidRPr="00E95DEB">
        <w:rPr>
          <w:rFonts w:ascii="Arial" w:hAnsi="Arial" w:cs="Arial"/>
          <w:bCs/>
          <w:sz w:val="24"/>
          <w:szCs w:val="24"/>
        </w:rPr>
        <w:t xml:space="preserve">wner will maintain or purchase insurance to cover for any loss of the property, new work and materials stored on site due to weather, fire, theft, vandalism or other related casualties.     </w:t>
      </w:r>
    </w:p>
    <w:p w14:paraId="4ECA5F54" w14:textId="77777777" w:rsidR="00AB3BD2" w:rsidRDefault="00AB3BD2" w:rsidP="00FB742B">
      <w:pPr>
        <w:autoSpaceDE w:val="0"/>
        <w:autoSpaceDN w:val="0"/>
        <w:adjustRightInd w:val="0"/>
        <w:spacing w:after="0" w:line="240" w:lineRule="auto"/>
        <w:rPr>
          <w:rFonts w:ascii="Arial" w:hAnsi="Arial" w:cs="Arial"/>
          <w:b/>
          <w:bCs/>
          <w:sz w:val="24"/>
          <w:szCs w:val="24"/>
          <w:u w:val="single"/>
        </w:rPr>
      </w:pPr>
    </w:p>
    <w:p w14:paraId="44B80184"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E42D48">
        <w:rPr>
          <w:rFonts w:ascii="Arial" w:hAnsi="Arial" w:cs="Arial"/>
          <w:b/>
          <w:bCs/>
          <w:sz w:val="24"/>
          <w:szCs w:val="24"/>
          <w:u w:val="single"/>
        </w:rPr>
        <w:t>MATERIAL AND LABOR SUPPLIED BY OWNER</w:t>
      </w:r>
    </w:p>
    <w:p w14:paraId="621F0349" w14:textId="77777777" w:rsidR="005569FB" w:rsidRPr="00E42D48" w:rsidRDefault="005569FB" w:rsidP="00FB742B">
      <w:pPr>
        <w:autoSpaceDE w:val="0"/>
        <w:autoSpaceDN w:val="0"/>
        <w:adjustRightInd w:val="0"/>
        <w:spacing w:after="0" w:line="240" w:lineRule="auto"/>
        <w:rPr>
          <w:rFonts w:ascii="Arial" w:hAnsi="Arial" w:cs="Arial"/>
          <w:b/>
          <w:bCs/>
          <w:sz w:val="24"/>
          <w:szCs w:val="24"/>
          <w:u w:val="single"/>
        </w:rPr>
      </w:pPr>
    </w:p>
    <w:p w14:paraId="5ACDFBA8" w14:textId="77777777" w:rsidR="00FB742B" w:rsidRPr="00E95DEB" w:rsidRDefault="009376CA" w:rsidP="00FB742B">
      <w:pPr>
        <w:autoSpaceDE w:val="0"/>
        <w:autoSpaceDN w:val="0"/>
        <w:adjustRightInd w:val="0"/>
        <w:spacing w:after="0" w:line="240" w:lineRule="auto"/>
        <w:rPr>
          <w:rFonts w:ascii="Arial" w:hAnsi="Arial" w:cs="Arial"/>
          <w:bCs/>
          <w:sz w:val="24"/>
          <w:szCs w:val="24"/>
        </w:rPr>
      </w:pPr>
      <w:r>
        <w:rPr>
          <w:rFonts w:ascii="Arial" w:hAnsi="Arial" w:cs="Arial"/>
          <w:bCs/>
          <w:sz w:val="24"/>
          <w:szCs w:val="24"/>
        </w:rPr>
        <w:t>If the owner</w:t>
      </w:r>
      <w:r w:rsidR="00FB742B" w:rsidRPr="00E95DEB">
        <w:rPr>
          <w:rFonts w:ascii="Arial" w:hAnsi="Arial" w:cs="Arial"/>
          <w:bCs/>
          <w:sz w:val="24"/>
          <w:szCs w:val="24"/>
        </w:rPr>
        <w:t xml:space="preserve"> ha</w:t>
      </w:r>
      <w:r>
        <w:rPr>
          <w:rFonts w:ascii="Arial" w:hAnsi="Arial" w:cs="Arial"/>
          <w:bCs/>
          <w:sz w:val="24"/>
          <w:szCs w:val="24"/>
        </w:rPr>
        <w:t>s</w:t>
      </w:r>
      <w:r w:rsidR="00FB742B" w:rsidRPr="00E95DEB">
        <w:rPr>
          <w:rFonts w:ascii="Arial" w:hAnsi="Arial" w:cs="Arial"/>
          <w:bCs/>
          <w:sz w:val="24"/>
          <w:szCs w:val="24"/>
        </w:rPr>
        <w:t xml:space="preserve"> elected to supply some material and or labor for a portion of your project, the following is a guide to help you understand the responsibilities associated with this task. Having the right material and labor at the right time is critical to the success of the project. Please be sure you fully understand your role in this process to help ensure that things go smoothly. A</w:t>
      </w:r>
      <w:r w:rsidR="00971A46">
        <w:rPr>
          <w:rFonts w:ascii="Arial" w:hAnsi="Arial" w:cs="Arial"/>
          <w:bCs/>
          <w:sz w:val="24"/>
          <w:szCs w:val="24"/>
        </w:rPr>
        <w:t xml:space="preserve">lso, be aware that any items or </w:t>
      </w:r>
      <w:r w:rsidR="00E42D48" w:rsidRPr="00E95DEB">
        <w:rPr>
          <w:rFonts w:ascii="Arial" w:hAnsi="Arial" w:cs="Arial"/>
          <w:bCs/>
          <w:sz w:val="24"/>
          <w:szCs w:val="24"/>
        </w:rPr>
        <w:t>service</w:t>
      </w:r>
      <w:r w:rsidR="00E42D48">
        <w:rPr>
          <w:rFonts w:ascii="Arial" w:hAnsi="Arial" w:cs="Arial"/>
          <w:bCs/>
          <w:sz w:val="24"/>
          <w:szCs w:val="24"/>
        </w:rPr>
        <w:t>s</w:t>
      </w:r>
      <w:r w:rsidR="00E42D48" w:rsidRPr="00E95DEB">
        <w:rPr>
          <w:rFonts w:ascii="Arial" w:hAnsi="Arial" w:cs="Arial"/>
          <w:bCs/>
          <w:sz w:val="24"/>
          <w:szCs w:val="24"/>
        </w:rPr>
        <w:t xml:space="preserve"> purchased directly by anyone other than Cipriani </w:t>
      </w:r>
      <w:r w:rsidR="00E42D48">
        <w:rPr>
          <w:rFonts w:ascii="Arial" w:hAnsi="Arial" w:cs="Arial"/>
          <w:bCs/>
          <w:sz w:val="24"/>
          <w:szCs w:val="24"/>
        </w:rPr>
        <w:t>Remodeling Solutions</w:t>
      </w:r>
      <w:r w:rsidR="00E42D48" w:rsidRPr="00E95DEB">
        <w:rPr>
          <w:rFonts w:ascii="Arial" w:hAnsi="Arial" w:cs="Arial"/>
          <w:bCs/>
          <w:sz w:val="24"/>
          <w:szCs w:val="24"/>
        </w:rPr>
        <w:t xml:space="preserve"> are</w:t>
      </w:r>
      <w:r w:rsidR="00FB742B" w:rsidRPr="00E95DEB">
        <w:rPr>
          <w:rFonts w:ascii="Arial" w:hAnsi="Arial" w:cs="Arial"/>
          <w:bCs/>
          <w:sz w:val="24"/>
          <w:szCs w:val="24"/>
        </w:rPr>
        <w:t xml:space="preserve"> not covered by the terms of this contract's warranty.</w:t>
      </w:r>
    </w:p>
    <w:p w14:paraId="2B3C4AB4" w14:textId="77777777" w:rsidR="00DE11E9" w:rsidRDefault="00DE11E9" w:rsidP="00FB742B">
      <w:pPr>
        <w:autoSpaceDE w:val="0"/>
        <w:autoSpaceDN w:val="0"/>
        <w:adjustRightInd w:val="0"/>
        <w:spacing w:after="0" w:line="240" w:lineRule="auto"/>
        <w:rPr>
          <w:rFonts w:ascii="Arial" w:hAnsi="Arial" w:cs="Arial"/>
          <w:b/>
          <w:bCs/>
          <w:sz w:val="24"/>
          <w:szCs w:val="24"/>
          <w:u w:val="single"/>
        </w:rPr>
      </w:pPr>
    </w:p>
    <w:p w14:paraId="430A99BB" w14:textId="77777777" w:rsidR="00FB742B" w:rsidRDefault="00FB742B" w:rsidP="00FB742B">
      <w:pPr>
        <w:autoSpaceDE w:val="0"/>
        <w:autoSpaceDN w:val="0"/>
        <w:adjustRightInd w:val="0"/>
        <w:spacing w:after="0" w:line="240" w:lineRule="auto"/>
        <w:rPr>
          <w:rFonts w:ascii="Arial" w:hAnsi="Arial" w:cs="Arial"/>
          <w:b/>
          <w:bCs/>
          <w:sz w:val="24"/>
          <w:szCs w:val="24"/>
          <w:u w:val="single"/>
        </w:rPr>
      </w:pPr>
      <w:r w:rsidRPr="00E42D48">
        <w:rPr>
          <w:rFonts w:ascii="Arial" w:hAnsi="Arial" w:cs="Arial"/>
          <w:b/>
          <w:bCs/>
          <w:sz w:val="24"/>
          <w:szCs w:val="24"/>
          <w:u w:val="single"/>
        </w:rPr>
        <w:t>MATERIAL RESPONSIBILITIES</w:t>
      </w:r>
    </w:p>
    <w:p w14:paraId="08B87992" w14:textId="77777777" w:rsidR="00AB3BD2" w:rsidRDefault="00AB3BD2" w:rsidP="00FB742B">
      <w:pPr>
        <w:autoSpaceDE w:val="0"/>
        <w:autoSpaceDN w:val="0"/>
        <w:adjustRightInd w:val="0"/>
        <w:spacing w:after="0" w:line="240" w:lineRule="auto"/>
        <w:rPr>
          <w:rFonts w:ascii="Arial" w:hAnsi="Arial" w:cs="Arial"/>
          <w:b/>
          <w:bCs/>
          <w:sz w:val="24"/>
          <w:szCs w:val="24"/>
          <w:u w:val="single"/>
        </w:rPr>
      </w:pPr>
    </w:p>
    <w:p w14:paraId="281C9954" w14:textId="77777777" w:rsidR="00FB742B" w:rsidRPr="00DE11E9" w:rsidRDefault="00DE11E9" w:rsidP="00DE11E9">
      <w:pPr>
        <w:autoSpaceDE w:val="0"/>
        <w:autoSpaceDN w:val="0"/>
        <w:adjustRightInd w:val="0"/>
        <w:spacing w:after="0" w:line="240" w:lineRule="auto"/>
        <w:rPr>
          <w:rFonts w:ascii="Arial" w:hAnsi="Arial" w:cs="Arial"/>
          <w:bCs/>
          <w:sz w:val="24"/>
          <w:szCs w:val="24"/>
        </w:rPr>
      </w:pPr>
      <w:r>
        <w:rPr>
          <w:rFonts w:ascii="Arial" w:hAnsi="Arial" w:cs="Arial"/>
          <w:bCs/>
          <w:sz w:val="24"/>
          <w:szCs w:val="24"/>
        </w:rPr>
        <w:t>1)</w:t>
      </w:r>
      <w:r w:rsidR="009376CA" w:rsidRPr="00DE11E9">
        <w:rPr>
          <w:rFonts w:ascii="Arial" w:hAnsi="Arial" w:cs="Arial"/>
          <w:bCs/>
          <w:sz w:val="24"/>
          <w:szCs w:val="24"/>
        </w:rPr>
        <w:t>Provide the builder</w:t>
      </w:r>
      <w:r w:rsidR="00FB742B" w:rsidRPr="00DE11E9">
        <w:rPr>
          <w:rFonts w:ascii="Arial" w:hAnsi="Arial" w:cs="Arial"/>
          <w:bCs/>
          <w:sz w:val="24"/>
          <w:szCs w:val="24"/>
        </w:rPr>
        <w:t xml:space="preserve"> with all pertinent information about the material prior to the start of the job including but not limited to make, model, color, size, installation instructions, cut sheets, mechanical require</w:t>
      </w:r>
      <w:r w:rsidR="006D386F" w:rsidRPr="00DE11E9">
        <w:rPr>
          <w:rFonts w:ascii="Arial" w:hAnsi="Arial" w:cs="Arial"/>
          <w:bCs/>
          <w:sz w:val="24"/>
          <w:szCs w:val="24"/>
        </w:rPr>
        <w:t xml:space="preserve">ments, etc.  </w:t>
      </w:r>
      <w:r w:rsidR="00FB742B" w:rsidRPr="00DE11E9">
        <w:rPr>
          <w:rFonts w:ascii="Arial" w:hAnsi="Arial" w:cs="Arial"/>
          <w:bCs/>
          <w:sz w:val="24"/>
          <w:szCs w:val="24"/>
        </w:rPr>
        <w:t>2) Have material DELIVERED to the job at the right time. (Coordinate this with your Project Manager.)</w:t>
      </w:r>
      <w:r w:rsidR="006D386F" w:rsidRPr="00DE11E9">
        <w:rPr>
          <w:rFonts w:ascii="Arial" w:hAnsi="Arial" w:cs="Arial"/>
          <w:bCs/>
          <w:sz w:val="24"/>
          <w:szCs w:val="24"/>
        </w:rPr>
        <w:t xml:space="preserve">  </w:t>
      </w:r>
      <w:r w:rsidR="00FB742B" w:rsidRPr="00DE11E9">
        <w:rPr>
          <w:rFonts w:ascii="Arial" w:hAnsi="Arial" w:cs="Arial"/>
          <w:bCs/>
          <w:sz w:val="24"/>
          <w:szCs w:val="24"/>
        </w:rPr>
        <w:t>3) Check your material when it arrives to make sure that the order is complete, correct, and undamaged.</w:t>
      </w:r>
      <w:r w:rsidR="006D386F" w:rsidRPr="00DE11E9">
        <w:rPr>
          <w:rFonts w:ascii="Arial" w:hAnsi="Arial" w:cs="Arial"/>
          <w:bCs/>
          <w:sz w:val="24"/>
          <w:szCs w:val="24"/>
        </w:rPr>
        <w:t xml:space="preserve">  </w:t>
      </w:r>
      <w:r w:rsidR="00FB742B" w:rsidRPr="00DE11E9">
        <w:rPr>
          <w:rFonts w:ascii="Arial" w:hAnsi="Arial" w:cs="Arial"/>
          <w:bCs/>
          <w:sz w:val="24"/>
          <w:szCs w:val="24"/>
        </w:rPr>
        <w:t>4) Make sure that your supplier has included any special installation parts and accessories that may be required.</w:t>
      </w:r>
      <w:r w:rsidR="006D386F" w:rsidRPr="00DE11E9">
        <w:rPr>
          <w:rFonts w:ascii="Arial" w:hAnsi="Arial" w:cs="Arial"/>
          <w:bCs/>
          <w:sz w:val="24"/>
          <w:szCs w:val="24"/>
        </w:rPr>
        <w:t xml:space="preserve">  </w:t>
      </w:r>
      <w:r w:rsidR="00FB742B" w:rsidRPr="00DE11E9">
        <w:rPr>
          <w:rFonts w:ascii="Arial" w:hAnsi="Arial" w:cs="Arial"/>
          <w:bCs/>
          <w:sz w:val="24"/>
          <w:szCs w:val="24"/>
        </w:rPr>
        <w:t>5) Pay for the cost of removing and reinstalling the material if it is incorrect, defective, or has a warranty issue.</w:t>
      </w:r>
      <w:r w:rsidR="006D386F" w:rsidRPr="00DE11E9">
        <w:rPr>
          <w:rFonts w:ascii="Arial" w:hAnsi="Arial" w:cs="Arial"/>
          <w:bCs/>
          <w:sz w:val="24"/>
          <w:szCs w:val="24"/>
        </w:rPr>
        <w:t xml:space="preserve">  </w:t>
      </w:r>
      <w:r w:rsidR="00FB742B" w:rsidRPr="00DE11E9">
        <w:rPr>
          <w:rFonts w:ascii="Arial" w:hAnsi="Arial" w:cs="Arial"/>
          <w:bCs/>
          <w:sz w:val="24"/>
          <w:szCs w:val="24"/>
        </w:rPr>
        <w:t>6) Deliver additional material to the job if there is not enough.</w:t>
      </w:r>
      <w:r w:rsidR="006D386F" w:rsidRPr="00DE11E9">
        <w:rPr>
          <w:rFonts w:ascii="Arial" w:hAnsi="Arial" w:cs="Arial"/>
          <w:bCs/>
          <w:sz w:val="24"/>
          <w:szCs w:val="24"/>
        </w:rPr>
        <w:t xml:space="preserve">  </w:t>
      </w:r>
      <w:r w:rsidR="00FB742B" w:rsidRPr="00DE11E9">
        <w:rPr>
          <w:rFonts w:ascii="Arial" w:hAnsi="Arial" w:cs="Arial"/>
          <w:bCs/>
          <w:sz w:val="24"/>
          <w:szCs w:val="24"/>
        </w:rPr>
        <w:t>7) Return unused material to your supplier if there is unwanted extra.</w:t>
      </w:r>
    </w:p>
    <w:p w14:paraId="6C32E356" w14:textId="77777777" w:rsidR="00DE11E9" w:rsidRDefault="00DE11E9" w:rsidP="00FB742B">
      <w:pPr>
        <w:autoSpaceDE w:val="0"/>
        <w:autoSpaceDN w:val="0"/>
        <w:adjustRightInd w:val="0"/>
        <w:spacing w:after="0" w:line="240" w:lineRule="auto"/>
        <w:rPr>
          <w:rFonts w:ascii="Arial" w:hAnsi="Arial" w:cs="Arial"/>
          <w:b/>
          <w:bCs/>
          <w:sz w:val="24"/>
          <w:szCs w:val="24"/>
          <w:u w:val="single"/>
        </w:rPr>
      </w:pPr>
    </w:p>
    <w:p w14:paraId="77484071" w14:textId="77777777" w:rsidR="00FB742B" w:rsidRPr="00E42D48" w:rsidRDefault="00FB742B" w:rsidP="00FB742B">
      <w:pPr>
        <w:autoSpaceDE w:val="0"/>
        <w:autoSpaceDN w:val="0"/>
        <w:adjustRightInd w:val="0"/>
        <w:spacing w:after="0" w:line="240" w:lineRule="auto"/>
        <w:rPr>
          <w:rFonts w:ascii="Arial" w:hAnsi="Arial" w:cs="Arial"/>
          <w:b/>
          <w:bCs/>
          <w:sz w:val="24"/>
          <w:szCs w:val="24"/>
          <w:u w:val="single"/>
        </w:rPr>
      </w:pPr>
      <w:r w:rsidRPr="00E42D48">
        <w:rPr>
          <w:rFonts w:ascii="Arial" w:hAnsi="Arial" w:cs="Arial"/>
          <w:b/>
          <w:bCs/>
          <w:sz w:val="24"/>
          <w:szCs w:val="24"/>
          <w:u w:val="single"/>
        </w:rPr>
        <w:t>LABOR RESPONSIBILITIES</w:t>
      </w:r>
    </w:p>
    <w:p w14:paraId="29DD25F7" w14:textId="77777777" w:rsidR="00DE11E9" w:rsidRDefault="00DE11E9" w:rsidP="00E95DEB">
      <w:pPr>
        <w:autoSpaceDE w:val="0"/>
        <w:autoSpaceDN w:val="0"/>
        <w:adjustRightInd w:val="0"/>
        <w:spacing w:after="0" w:line="240" w:lineRule="auto"/>
        <w:rPr>
          <w:rFonts w:ascii="Arial" w:hAnsi="Arial" w:cs="Arial"/>
          <w:bCs/>
          <w:sz w:val="24"/>
          <w:szCs w:val="24"/>
        </w:rPr>
      </w:pPr>
    </w:p>
    <w:p w14:paraId="24063266" w14:textId="77777777" w:rsidR="006C4114" w:rsidRPr="00E95DEB" w:rsidRDefault="00FB742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1) Make sure any contractors you bring to the project are qualified, fully insured and have obtained the necessary permits for their part of the project.</w:t>
      </w:r>
      <w:r w:rsidR="006D386F" w:rsidRPr="00E95DEB">
        <w:rPr>
          <w:rFonts w:ascii="Arial" w:hAnsi="Arial" w:cs="Arial"/>
          <w:bCs/>
          <w:sz w:val="24"/>
          <w:szCs w:val="24"/>
        </w:rPr>
        <w:t xml:space="preserve">  </w:t>
      </w:r>
      <w:r w:rsidRPr="00E95DEB">
        <w:rPr>
          <w:rFonts w:ascii="Arial" w:hAnsi="Arial" w:cs="Arial"/>
          <w:bCs/>
          <w:sz w:val="24"/>
          <w:szCs w:val="24"/>
        </w:rPr>
        <w:t xml:space="preserve">2) Schedule the labor to be done at the proper time. (Coordinate </w:t>
      </w:r>
      <w:r w:rsidR="006D386F" w:rsidRPr="00E95DEB">
        <w:rPr>
          <w:rFonts w:ascii="Arial" w:hAnsi="Arial" w:cs="Arial"/>
          <w:bCs/>
          <w:sz w:val="24"/>
          <w:szCs w:val="24"/>
        </w:rPr>
        <w:t xml:space="preserve">this with your Project Manager)  </w:t>
      </w:r>
      <w:r w:rsidRPr="00E95DEB">
        <w:rPr>
          <w:rFonts w:ascii="Arial" w:hAnsi="Arial" w:cs="Arial"/>
          <w:bCs/>
          <w:sz w:val="24"/>
          <w:szCs w:val="24"/>
        </w:rPr>
        <w:t>3) Negotiate an agreement with your contractor to determine exactly what they will be doing, when they will be doing it, and how much you will be paying for the work. This should be done at least 2 weeks before you need them to do the work.</w:t>
      </w:r>
      <w:r w:rsidR="006D386F" w:rsidRPr="00E95DEB">
        <w:rPr>
          <w:rFonts w:ascii="Arial" w:hAnsi="Arial" w:cs="Arial"/>
          <w:bCs/>
          <w:sz w:val="24"/>
          <w:szCs w:val="24"/>
        </w:rPr>
        <w:t xml:space="preserve">  </w:t>
      </w:r>
      <w:r w:rsidRPr="00E95DEB">
        <w:rPr>
          <w:rFonts w:ascii="Arial" w:hAnsi="Arial" w:cs="Arial"/>
          <w:bCs/>
          <w:sz w:val="24"/>
          <w:szCs w:val="24"/>
        </w:rPr>
        <w:t>4) Make arrangements for your contractor to gain access to the job and to secure the job when finished each day.</w:t>
      </w:r>
      <w:r w:rsidR="006D386F" w:rsidRPr="00E95DEB">
        <w:rPr>
          <w:rFonts w:ascii="Arial" w:hAnsi="Arial" w:cs="Arial"/>
          <w:bCs/>
          <w:sz w:val="24"/>
          <w:szCs w:val="24"/>
        </w:rPr>
        <w:t xml:space="preserve">  </w:t>
      </w:r>
      <w:r w:rsidRPr="00E95DEB">
        <w:rPr>
          <w:rFonts w:ascii="Arial" w:hAnsi="Arial" w:cs="Arial"/>
          <w:bCs/>
          <w:sz w:val="24"/>
          <w:szCs w:val="24"/>
        </w:rPr>
        <w:t xml:space="preserve">5) Provide </w:t>
      </w:r>
      <w:r w:rsidR="00971A46">
        <w:rPr>
          <w:rFonts w:ascii="Arial" w:hAnsi="Arial" w:cs="Arial"/>
          <w:bCs/>
          <w:sz w:val="24"/>
          <w:szCs w:val="24"/>
        </w:rPr>
        <w:t xml:space="preserve">for </w:t>
      </w:r>
      <w:r w:rsidRPr="00E95DEB">
        <w:rPr>
          <w:rFonts w:ascii="Arial" w:hAnsi="Arial" w:cs="Arial"/>
          <w:bCs/>
          <w:sz w:val="24"/>
          <w:szCs w:val="24"/>
        </w:rPr>
        <w:t>any clean up or debris removal required for the work being done.</w:t>
      </w:r>
      <w:r w:rsidR="006D386F" w:rsidRPr="00E95DEB">
        <w:rPr>
          <w:rFonts w:ascii="Arial" w:hAnsi="Arial" w:cs="Arial"/>
          <w:bCs/>
          <w:sz w:val="24"/>
          <w:szCs w:val="24"/>
        </w:rPr>
        <w:t xml:space="preserve">  </w:t>
      </w:r>
      <w:r w:rsidRPr="00E95DEB">
        <w:rPr>
          <w:rFonts w:ascii="Arial" w:hAnsi="Arial" w:cs="Arial"/>
          <w:bCs/>
          <w:sz w:val="24"/>
          <w:szCs w:val="24"/>
        </w:rPr>
        <w:t>6) Exercise safe work habits while on the job.</w:t>
      </w:r>
    </w:p>
    <w:p w14:paraId="1CC83957" w14:textId="77777777" w:rsidR="00B26A39" w:rsidRDefault="00B26A39" w:rsidP="0019141D">
      <w:pPr>
        <w:autoSpaceDE w:val="0"/>
        <w:autoSpaceDN w:val="0"/>
        <w:adjustRightInd w:val="0"/>
        <w:spacing w:after="0" w:line="240" w:lineRule="auto"/>
        <w:jc w:val="center"/>
        <w:rPr>
          <w:rFonts w:ascii="Arial" w:hAnsi="Arial" w:cs="Arial"/>
          <w:b/>
          <w:bCs/>
          <w:sz w:val="24"/>
          <w:szCs w:val="24"/>
        </w:rPr>
      </w:pPr>
    </w:p>
    <w:p w14:paraId="484C809E" w14:textId="77777777" w:rsidR="00B26A39" w:rsidRDefault="00B26A39" w:rsidP="0019141D">
      <w:pPr>
        <w:autoSpaceDE w:val="0"/>
        <w:autoSpaceDN w:val="0"/>
        <w:adjustRightInd w:val="0"/>
        <w:spacing w:after="0" w:line="240" w:lineRule="auto"/>
        <w:jc w:val="center"/>
        <w:rPr>
          <w:rFonts w:ascii="Arial" w:hAnsi="Arial" w:cs="Arial"/>
          <w:b/>
          <w:bCs/>
          <w:sz w:val="24"/>
          <w:szCs w:val="24"/>
        </w:rPr>
      </w:pPr>
    </w:p>
    <w:p w14:paraId="39EF0836" w14:textId="77777777" w:rsidR="00E42D48" w:rsidRDefault="00E42D48" w:rsidP="0019141D">
      <w:pPr>
        <w:autoSpaceDE w:val="0"/>
        <w:autoSpaceDN w:val="0"/>
        <w:adjustRightInd w:val="0"/>
        <w:spacing w:after="0" w:line="240" w:lineRule="auto"/>
        <w:jc w:val="center"/>
        <w:rPr>
          <w:rFonts w:ascii="Arial" w:hAnsi="Arial" w:cs="Arial"/>
          <w:b/>
          <w:bCs/>
          <w:sz w:val="24"/>
          <w:szCs w:val="24"/>
        </w:rPr>
      </w:pPr>
    </w:p>
    <w:p w14:paraId="221ADF27" w14:textId="77777777" w:rsidR="00E42D48" w:rsidRDefault="00E42D48" w:rsidP="0019141D">
      <w:pPr>
        <w:autoSpaceDE w:val="0"/>
        <w:autoSpaceDN w:val="0"/>
        <w:adjustRightInd w:val="0"/>
        <w:spacing w:after="0" w:line="240" w:lineRule="auto"/>
        <w:jc w:val="center"/>
        <w:rPr>
          <w:rFonts w:ascii="Arial" w:hAnsi="Arial" w:cs="Arial"/>
          <w:b/>
          <w:bCs/>
          <w:sz w:val="24"/>
          <w:szCs w:val="24"/>
        </w:rPr>
      </w:pPr>
    </w:p>
    <w:p w14:paraId="7BEFA558" w14:textId="77777777" w:rsidR="00E42D48" w:rsidRDefault="00E42D48" w:rsidP="00F00847">
      <w:pPr>
        <w:autoSpaceDE w:val="0"/>
        <w:autoSpaceDN w:val="0"/>
        <w:adjustRightInd w:val="0"/>
        <w:spacing w:after="0" w:line="240" w:lineRule="auto"/>
        <w:rPr>
          <w:rFonts w:ascii="Arial" w:hAnsi="Arial" w:cs="Arial"/>
          <w:b/>
          <w:bCs/>
          <w:sz w:val="24"/>
          <w:szCs w:val="24"/>
        </w:rPr>
      </w:pPr>
    </w:p>
    <w:p w14:paraId="33A71A6E" w14:textId="77777777" w:rsidR="00E42D48" w:rsidRDefault="00E42D48" w:rsidP="0019141D">
      <w:pPr>
        <w:autoSpaceDE w:val="0"/>
        <w:autoSpaceDN w:val="0"/>
        <w:adjustRightInd w:val="0"/>
        <w:spacing w:after="0" w:line="240" w:lineRule="auto"/>
        <w:jc w:val="center"/>
        <w:rPr>
          <w:rFonts w:ascii="Arial" w:hAnsi="Arial" w:cs="Arial"/>
          <w:b/>
          <w:bCs/>
          <w:sz w:val="24"/>
          <w:szCs w:val="24"/>
        </w:rPr>
      </w:pPr>
    </w:p>
    <w:p w14:paraId="2CADB25F" w14:textId="77777777" w:rsidR="00E42D48" w:rsidRDefault="00E42D48" w:rsidP="0019141D">
      <w:pPr>
        <w:autoSpaceDE w:val="0"/>
        <w:autoSpaceDN w:val="0"/>
        <w:adjustRightInd w:val="0"/>
        <w:spacing w:after="0" w:line="240" w:lineRule="auto"/>
        <w:jc w:val="center"/>
        <w:rPr>
          <w:rFonts w:ascii="Arial" w:hAnsi="Arial" w:cs="Arial"/>
          <w:b/>
          <w:bCs/>
          <w:sz w:val="24"/>
          <w:szCs w:val="24"/>
        </w:rPr>
      </w:pPr>
    </w:p>
    <w:p w14:paraId="1EA0BA22" w14:textId="77777777" w:rsidR="00E42D48" w:rsidRDefault="00E42D48" w:rsidP="0019141D">
      <w:pPr>
        <w:autoSpaceDE w:val="0"/>
        <w:autoSpaceDN w:val="0"/>
        <w:adjustRightInd w:val="0"/>
        <w:spacing w:after="0" w:line="240" w:lineRule="auto"/>
        <w:jc w:val="center"/>
        <w:rPr>
          <w:rFonts w:ascii="Arial" w:hAnsi="Arial" w:cs="Arial"/>
          <w:b/>
          <w:bCs/>
          <w:sz w:val="24"/>
          <w:szCs w:val="24"/>
        </w:rPr>
      </w:pPr>
    </w:p>
    <w:p w14:paraId="1711791B" w14:textId="77777777" w:rsidR="00E42D48" w:rsidRDefault="00E42D48" w:rsidP="0019141D">
      <w:pPr>
        <w:autoSpaceDE w:val="0"/>
        <w:autoSpaceDN w:val="0"/>
        <w:adjustRightInd w:val="0"/>
        <w:spacing w:after="0" w:line="240" w:lineRule="auto"/>
        <w:jc w:val="center"/>
        <w:rPr>
          <w:rFonts w:ascii="Arial" w:hAnsi="Arial" w:cs="Arial"/>
          <w:b/>
          <w:bCs/>
          <w:sz w:val="24"/>
          <w:szCs w:val="24"/>
        </w:rPr>
      </w:pPr>
    </w:p>
    <w:p w14:paraId="145FB09E" w14:textId="77777777" w:rsidR="00E42D48" w:rsidRDefault="00E42D48" w:rsidP="0019141D">
      <w:pPr>
        <w:autoSpaceDE w:val="0"/>
        <w:autoSpaceDN w:val="0"/>
        <w:adjustRightInd w:val="0"/>
        <w:spacing w:after="0" w:line="240" w:lineRule="auto"/>
        <w:jc w:val="center"/>
        <w:rPr>
          <w:rFonts w:ascii="Arial" w:hAnsi="Arial" w:cs="Arial"/>
          <w:b/>
          <w:bCs/>
          <w:sz w:val="24"/>
          <w:szCs w:val="24"/>
        </w:rPr>
      </w:pPr>
    </w:p>
    <w:p w14:paraId="36074C87" w14:textId="77777777" w:rsidR="00E42D48" w:rsidRDefault="00E42D48" w:rsidP="0019141D">
      <w:pPr>
        <w:autoSpaceDE w:val="0"/>
        <w:autoSpaceDN w:val="0"/>
        <w:adjustRightInd w:val="0"/>
        <w:spacing w:after="0" w:line="240" w:lineRule="auto"/>
        <w:jc w:val="center"/>
        <w:rPr>
          <w:rFonts w:ascii="Arial" w:hAnsi="Arial" w:cs="Arial"/>
          <w:b/>
          <w:bCs/>
          <w:sz w:val="24"/>
          <w:szCs w:val="24"/>
        </w:rPr>
      </w:pPr>
    </w:p>
    <w:p w14:paraId="510FBA8C" w14:textId="77777777" w:rsidR="00E95DEB" w:rsidRPr="00E42D48" w:rsidRDefault="00E95DEB" w:rsidP="00E95DEB">
      <w:pPr>
        <w:autoSpaceDE w:val="0"/>
        <w:autoSpaceDN w:val="0"/>
        <w:adjustRightInd w:val="0"/>
        <w:spacing w:after="0" w:line="240" w:lineRule="auto"/>
        <w:jc w:val="center"/>
        <w:rPr>
          <w:rFonts w:ascii="Arial" w:hAnsi="Arial" w:cs="Arial"/>
          <w:b/>
          <w:bCs/>
          <w:sz w:val="24"/>
          <w:szCs w:val="24"/>
          <w:u w:val="single"/>
        </w:rPr>
      </w:pPr>
      <w:r w:rsidRPr="00E42D48">
        <w:rPr>
          <w:rFonts w:ascii="Arial" w:hAnsi="Arial" w:cs="Arial"/>
          <w:b/>
          <w:bCs/>
          <w:sz w:val="24"/>
          <w:szCs w:val="24"/>
          <w:u w:val="single"/>
        </w:rPr>
        <w:t>"RIGHT TO CANCEL - NOTICE TO CONSUMER"</w:t>
      </w:r>
    </w:p>
    <w:p w14:paraId="63746F17" w14:textId="77777777" w:rsidR="00E95DEB" w:rsidRPr="00E95DEB" w:rsidRDefault="00E95DEB" w:rsidP="00E95DEB">
      <w:pPr>
        <w:autoSpaceDE w:val="0"/>
        <w:autoSpaceDN w:val="0"/>
        <w:adjustRightInd w:val="0"/>
        <w:spacing w:after="0" w:line="240" w:lineRule="auto"/>
        <w:jc w:val="center"/>
        <w:rPr>
          <w:rFonts w:ascii="Arial" w:hAnsi="Arial" w:cs="Arial"/>
          <w:bCs/>
          <w:sz w:val="24"/>
          <w:szCs w:val="24"/>
        </w:rPr>
      </w:pPr>
    </w:p>
    <w:p w14:paraId="04D6A438"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"YOU</w:t>
      </w:r>
      <w:r w:rsidR="007B16B4">
        <w:rPr>
          <w:rFonts w:ascii="Arial" w:hAnsi="Arial" w:cs="Arial"/>
          <w:bCs/>
          <w:sz w:val="24"/>
          <w:szCs w:val="24"/>
        </w:rPr>
        <w:t>, THE BUYER</w:t>
      </w:r>
      <w:r w:rsidR="007B16B4">
        <w:rPr>
          <w:rFonts w:ascii="Arial" w:hAnsi="Arial" w:cs="Arial"/>
          <w:bCs/>
          <w:sz w:val="24"/>
          <w:szCs w:val="24"/>
        </w:rPr>
        <w:tab/>
        <w:t xml:space="preserve">, </w:t>
      </w:r>
      <w:r w:rsidRPr="00E95DEB">
        <w:rPr>
          <w:rFonts w:ascii="Arial" w:hAnsi="Arial" w:cs="Arial"/>
          <w:bCs/>
          <w:sz w:val="24"/>
          <w:szCs w:val="24"/>
        </w:rPr>
        <w:t xml:space="preserve"> MAY CANCEL THIS CONTRACT AT ANY TIME </w:t>
      </w:r>
      <w:r w:rsidR="007B16B4">
        <w:rPr>
          <w:rFonts w:ascii="Arial" w:hAnsi="Arial" w:cs="Arial"/>
          <w:bCs/>
          <w:sz w:val="24"/>
          <w:szCs w:val="24"/>
        </w:rPr>
        <w:t>PRIOR TO</w:t>
      </w:r>
      <w:r w:rsidRPr="00E95DEB">
        <w:rPr>
          <w:rFonts w:ascii="Arial" w:hAnsi="Arial" w:cs="Arial"/>
          <w:bCs/>
          <w:sz w:val="24"/>
          <w:szCs w:val="24"/>
        </w:rPr>
        <w:t xml:space="preserve"> MIDNIGHT OF THE THIRD BUSINESS DAY AFTER </w:t>
      </w:r>
      <w:r w:rsidR="005F67B9">
        <w:rPr>
          <w:rFonts w:ascii="Arial" w:hAnsi="Arial" w:cs="Arial"/>
          <w:bCs/>
          <w:sz w:val="24"/>
          <w:szCs w:val="24"/>
        </w:rPr>
        <w:t>THE DATE</w:t>
      </w:r>
      <w:r w:rsidRPr="00E95DEB">
        <w:rPr>
          <w:rFonts w:ascii="Arial" w:hAnsi="Arial" w:cs="Arial"/>
          <w:bCs/>
          <w:sz w:val="24"/>
          <w:szCs w:val="24"/>
        </w:rPr>
        <w:t xml:space="preserve"> OF THIS CONTRACT. </w:t>
      </w:r>
    </w:p>
    <w:p w14:paraId="3966AA2C"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 </w:t>
      </w:r>
    </w:p>
    <w:p w14:paraId="329B2BCF"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IF YOU WISH TO CANCEL THIS CONTRACT, YOU MUST EITHER:</w:t>
      </w:r>
    </w:p>
    <w:p w14:paraId="05EC652A" w14:textId="77777777" w:rsidR="00E95DEB" w:rsidRPr="00E95DEB" w:rsidRDefault="00E95DEB" w:rsidP="00E95DEB">
      <w:pPr>
        <w:autoSpaceDE w:val="0"/>
        <w:autoSpaceDN w:val="0"/>
        <w:adjustRightInd w:val="0"/>
        <w:spacing w:after="0" w:line="240" w:lineRule="auto"/>
        <w:rPr>
          <w:rFonts w:ascii="Arial" w:hAnsi="Arial" w:cs="Arial"/>
          <w:bCs/>
          <w:sz w:val="24"/>
          <w:szCs w:val="24"/>
        </w:rPr>
      </w:pPr>
    </w:p>
    <w:p w14:paraId="58F1C23D"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1. SEND A SIGNED AND DATED WRITTEN NOTICE OF CANCELLATION BY REGISTERED OR CERTIFIED MAIL, RETURN RECEIPT REQUESTED; OR</w:t>
      </w:r>
    </w:p>
    <w:p w14:paraId="4DB59106" w14:textId="77777777" w:rsidR="00E95DEB" w:rsidRPr="00E95DEB" w:rsidRDefault="00E95DEB" w:rsidP="00E95DEB">
      <w:pPr>
        <w:autoSpaceDE w:val="0"/>
        <w:autoSpaceDN w:val="0"/>
        <w:adjustRightInd w:val="0"/>
        <w:spacing w:after="0" w:line="240" w:lineRule="auto"/>
        <w:rPr>
          <w:rFonts w:ascii="Arial" w:hAnsi="Arial" w:cs="Arial"/>
          <w:bCs/>
          <w:sz w:val="24"/>
          <w:szCs w:val="24"/>
        </w:rPr>
      </w:pPr>
    </w:p>
    <w:p w14:paraId="49897E7A"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2. PERSONALLY DELIVER A SIGNED AND DATED WRITTEN NOTICE OF CANCELLATION TO:</w:t>
      </w:r>
    </w:p>
    <w:p w14:paraId="3AC5EC5B"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Cipriani </w:t>
      </w:r>
      <w:r w:rsidR="00637A37">
        <w:rPr>
          <w:rFonts w:ascii="Arial" w:hAnsi="Arial" w:cs="Arial"/>
          <w:bCs/>
          <w:sz w:val="24"/>
          <w:szCs w:val="24"/>
        </w:rPr>
        <w:t>Remodeling Solutions</w:t>
      </w:r>
      <w:r w:rsidRPr="00E95DEB">
        <w:rPr>
          <w:rFonts w:ascii="Arial" w:hAnsi="Arial" w:cs="Arial"/>
          <w:bCs/>
          <w:sz w:val="24"/>
          <w:szCs w:val="24"/>
        </w:rPr>
        <w:t xml:space="preserve">   665 North Broad Street   Woodbury, NJ 08096    856-853-8398</w:t>
      </w:r>
    </w:p>
    <w:p w14:paraId="56093753" w14:textId="77777777" w:rsid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If you cancel this contract within the three-day period, you are entitled to a full refund of your money. Refunds must be made within 30 days of the contractor's receipt of the cancellation notice.</w:t>
      </w:r>
    </w:p>
    <w:p w14:paraId="3A9C43F1" w14:textId="77777777" w:rsidR="005F67B9" w:rsidRPr="00E95DEB" w:rsidRDefault="005F67B9" w:rsidP="00E95DEB">
      <w:pPr>
        <w:autoSpaceDE w:val="0"/>
        <w:autoSpaceDN w:val="0"/>
        <w:adjustRightInd w:val="0"/>
        <w:spacing w:after="0" w:line="240" w:lineRule="auto"/>
        <w:rPr>
          <w:rFonts w:ascii="Arial" w:hAnsi="Arial" w:cs="Arial"/>
          <w:bCs/>
          <w:sz w:val="24"/>
          <w:szCs w:val="24"/>
        </w:rPr>
      </w:pPr>
    </w:p>
    <w:p w14:paraId="17E757C2" w14:textId="1357998F"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(Date) </w:t>
      </w:r>
      <w:r w:rsidR="00AC7BDE">
        <w:rPr>
          <w:rFonts w:ascii="Arial" w:hAnsi="Arial" w:cs="Arial"/>
          <w:bCs/>
          <w:sz w:val="24"/>
          <w:szCs w:val="24"/>
        </w:rPr>
        <w:t>5/8/2017</w:t>
      </w:r>
      <w:r w:rsidR="00AC7BDE" w:rsidRPr="00E95DEB">
        <w:rPr>
          <w:rFonts w:ascii="Arial" w:hAnsi="Arial" w:cs="Arial"/>
          <w:bCs/>
          <w:sz w:val="24"/>
          <w:szCs w:val="24"/>
        </w:rPr>
        <w:t xml:space="preserve">                                                            </w:t>
      </w:r>
      <w:r w:rsidR="00AC7BDE">
        <w:rPr>
          <w:rFonts w:ascii="Arial" w:hAnsi="Arial" w:cs="Arial"/>
          <w:bCs/>
          <w:sz w:val="24"/>
          <w:szCs w:val="24"/>
        </w:rPr>
        <w:tab/>
      </w:r>
      <w:r w:rsidR="00AC7BDE">
        <w:rPr>
          <w:rFonts w:ascii="Arial" w:hAnsi="Arial" w:cs="Arial"/>
          <w:bCs/>
          <w:sz w:val="24"/>
          <w:szCs w:val="24"/>
        </w:rPr>
        <w:tab/>
      </w:r>
      <w:r w:rsidR="00AC7BDE">
        <w:rPr>
          <w:rFonts w:ascii="Arial" w:hAnsi="Arial" w:cs="Arial"/>
          <w:bCs/>
          <w:sz w:val="24"/>
          <w:szCs w:val="24"/>
        </w:rPr>
        <w:tab/>
        <w:t xml:space="preserve">         </w:t>
      </w:r>
      <w:r>
        <w:rPr>
          <w:rFonts w:ascii="Arial" w:hAnsi="Arial" w:cs="Arial"/>
          <w:bCs/>
          <w:sz w:val="24"/>
          <w:szCs w:val="24"/>
        </w:rPr>
        <w:t xml:space="preserve">(Date) </w:t>
      </w:r>
      <w:r w:rsidR="00AC7BDE">
        <w:rPr>
          <w:rFonts w:ascii="Arial" w:hAnsi="Arial" w:cs="Arial"/>
          <w:bCs/>
          <w:sz w:val="24"/>
          <w:szCs w:val="24"/>
        </w:rPr>
        <w:t>5/11/2017</w:t>
      </w:r>
      <w:r w:rsidR="00AC7BDE" w:rsidRPr="00E95DEB">
        <w:rPr>
          <w:rFonts w:ascii="Arial" w:hAnsi="Arial" w:cs="Arial"/>
          <w:bCs/>
          <w:sz w:val="24"/>
          <w:szCs w:val="24"/>
        </w:rPr>
        <w:t xml:space="preserve">                                  </w:t>
      </w:r>
    </w:p>
    <w:p w14:paraId="211E73D6" w14:textId="77777777" w:rsid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w:t>
      </w:r>
      <w:r w:rsidR="00EA5EF2" w:rsidRPr="00E95DEB">
        <w:rPr>
          <w:rFonts w:ascii="Arial" w:hAnsi="Arial" w:cs="Arial"/>
          <w:bCs/>
          <w:sz w:val="24"/>
          <w:szCs w:val="24"/>
        </w:rPr>
        <w:t>Enter</w:t>
      </w:r>
      <w:r w:rsidRPr="00E95DEB">
        <w:rPr>
          <w:rFonts w:ascii="Arial" w:hAnsi="Arial" w:cs="Arial"/>
          <w:bCs/>
          <w:sz w:val="24"/>
          <w:szCs w:val="24"/>
        </w:rPr>
        <w:t xml:space="preserve"> date of transaction]                                                                            [</w:t>
      </w:r>
      <w:r w:rsidR="00EA5EF2" w:rsidRPr="00E95DEB">
        <w:rPr>
          <w:rFonts w:ascii="Arial" w:hAnsi="Arial" w:cs="Arial"/>
          <w:bCs/>
          <w:sz w:val="24"/>
          <w:szCs w:val="24"/>
        </w:rPr>
        <w:t>Enter</w:t>
      </w:r>
      <w:r w:rsidRPr="00E95DEB">
        <w:rPr>
          <w:rFonts w:ascii="Arial" w:hAnsi="Arial" w:cs="Arial"/>
          <w:bCs/>
          <w:sz w:val="24"/>
          <w:szCs w:val="24"/>
        </w:rPr>
        <w:t xml:space="preserve"> last date to cancel]</w:t>
      </w:r>
    </w:p>
    <w:p w14:paraId="284EA1B9" w14:textId="77777777" w:rsidR="00717F6F" w:rsidRDefault="00717F6F" w:rsidP="00E95DEB">
      <w:pPr>
        <w:autoSpaceDE w:val="0"/>
        <w:autoSpaceDN w:val="0"/>
        <w:adjustRightInd w:val="0"/>
        <w:spacing w:after="0" w:line="240" w:lineRule="auto"/>
        <w:rPr>
          <w:rFonts w:ascii="Arial" w:hAnsi="Arial" w:cs="Arial"/>
          <w:bCs/>
          <w:sz w:val="24"/>
          <w:szCs w:val="24"/>
        </w:rPr>
      </w:pPr>
    </w:p>
    <w:p w14:paraId="6B9F0CE6" w14:textId="77777777" w:rsidR="00717F6F" w:rsidRDefault="00717F6F" w:rsidP="00E95DEB">
      <w:pPr>
        <w:autoSpaceDE w:val="0"/>
        <w:autoSpaceDN w:val="0"/>
        <w:adjustRightInd w:val="0"/>
        <w:spacing w:after="0" w:line="240" w:lineRule="auto"/>
        <w:rPr>
          <w:rFonts w:ascii="Arial" w:hAnsi="Arial" w:cs="Arial"/>
          <w:bCs/>
          <w:sz w:val="24"/>
          <w:szCs w:val="24"/>
        </w:rPr>
      </w:pPr>
      <w:r>
        <w:rPr>
          <w:rFonts w:ascii="Arial" w:hAnsi="Arial" w:cs="Arial"/>
          <w:bCs/>
          <w:sz w:val="24"/>
          <w:szCs w:val="24"/>
        </w:rPr>
        <w:t>You may CANCEL this transaction, without Penalty or Obligation, within THREE BUSINESS DAYS from the above date.</w:t>
      </w:r>
    </w:p>
    <w:p w14:paraId="4FBEB376" w14:textId="77777777" w:rsidR="00B05C9D" w:rsidRDefault="00B05C9D" w:rsidP="00E95DEB">
      <w:pPr>
        <w:autoSpaceDE w:val="0"/>
        <w:autoSpaceDN w:val="0"/>
        <w:adjustRightInd w:val="0"/>
        <w:spacing w:after="0" w:line="240" w:lineRule="auto"/>
        <w:rPr>
          <w:rFonts w:ascii="Arial" w:hAnsi="Arial" w:cs="Arial"/>
          <w:bCs/>
          <w:sz w:val="24"/>
          <w:szCs w:val="24"/>
        </w:rPr>
      </w:pPr>
    </w:p>
    <w:p w14:paraId="61F7A2E3" w14:textId="77777777" w:rsidR="00717F6F" w:rsidRDefault="00717F6F" w:rsidP="00E95DEB">
      <w:pPr>
        <w:autoSpaceDE w:val="0"/>
        <w:autoSpaceDN w:val="0"/>
        <w:adjustRightInd w:val="0"/>
        <w:spacing w:after="0" w:line="240" w:lineRule="auto"/>
        <w:rPr>
          <w:rFonts w:ascii="Arial" w:hAnsi="Arial" w:cs="Arial"/>
          <w:bCs/>
          <w:sz w:val="24"/>
          <w:szCs w:val="24"/>
        </w:rPr>
      </w:pPr>
      <w:r>
        <w:rPr>
          <w:rFonts w:ascii="Arial" w:hAnsi="Arial" w:cs="Arial"/>
          <w:bCs/>
          <w:sz w:val="24"/>
          <w:szCs w:val="24"/>
        </w:rPr>
        <w:t>If you cancel, any property traded in, any payments made by you under the contract or sale, and any negotiable instrument executed by you will be returned within TEN BUSINESS DAYS</w:t>
      </w:r>
      <w:r w:rsidR="00B05C9D">
        <w:rPr>
          <w:rFonts w:ascii="Arial" w:hAnsi="Arial" w:cs="Arial"/>
          <w:bCs/>
          <w:sz w:val="24"/>
          <w:szCs w:val="24"/>
        </w:rPr>
        <w:t xml:space="preserve"> following receipt by the seller of your cancellation notice, and any security interest arising out of the transaction will be cancelled.</w:t>
      </w:r>
    </w:p>
    <w:p w14:paraId="7430C351" w14:textId="77777777" w:rsidR="00B05C9D" w:rsidRDefault="00B05C9D" w:rsidP="00E95DEB">
      <w:pPr>
        <w:autoSpaceDE w:val="0"/>
        <w:autoSpaceDN w:val="0"/>
        <w:adjustRightInd w:val="0"/>
        <w:spacing w:after="0" w:line="240" w:lineRule="auto"/>
        <w:rPr>
          <w:rFonts w:ascii="Arial" w:hAnsi="Arial" w:cs="Arial"/>
          <w:bCs/>
          <w:sz w:val="24"/>
          <w:szCs w:val="24"/>
        </w:rPr>
      </w:pPr>
    </w:p>
    <w:p w14:paraId="0DC1E700" w14:textId="77777777" w:rsidR="003B4B52" w:rsidRDefault="00B05C9D" w:rsidP="00E95DEB">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If you cancel, you must make available to the seller at your residence, in substantially as good condition as when received, any goods delivered to you under this contract or sale, or you may, if you wish, comply with the instruction of the </w:t>
      </w:r>
      <w:r w:rsidR="003B4B52">
        <w:rPr>
          <w:rFonts w:ascii="Arial" w:hAnsi="Arial" w:cs="Arial"/>
          <w:bCs/>
          <w:sz w:val="24"/>
          <w:szCs w:val="24"/>
        </w:rPr>
        <w:t>seller regarding the return shipment o</w:t>
      </w:r>
      <w:r w:rsidR="00BB38CC">
        <w:rPr>
          <w:rFonts w:ascii="Arial" w:hAnsi="Arial" w:cs="Arial"/>
          <w:bCs/>
          <w:sz w:val="24"/>
          <w:szCs w:val="24"/>
        </w:rPr>
        <w:t>f</w:t>
      </w:r>
      <w:r w:rsidR="003B4B52">
        <w:rPr>
          <w:rFonts w:ascii="Arial" w:hAnsi="Arial" w:cs="Arial"/>
          <w:bCs/>
          <w:sz w:val="24"/>
          <w:szCs w:val="24"/>
        </w:rPr>
        <w:t xml:space="preserve"> the goods at the seller’s expense and risk.</w:t>
      </w:r>
    </w:p>
    <w:p w14:paraId="62C7A61E" w14:textId="77777777" w:rsidR="003B4B52" w:rsidRDefault="003B4B52" w:rsidP="00E95DEB">
      <w:pPr>
        <w:autoSpaceDE w:val="0"/>
        <w:autoSpaceDN w:val="0"/>
        <w:adjustRightInd w:val="0"/>
        <w:spacing w:after="0" w:line="240" w:lineRule="auto"/>
        <w:rPr>
          <w:rFonts w:ascii="Arial" w:hAnsi="Arial" w:cs="Arial"/>
          <w:bCs/>
          <w:sz w:val="24"/>
          <w:szCs w:val="24"/>
        </w:rPr>
      </w:pPr>
    </w:p>
    <w:p w14:paraId="203CB2CE" w14:textId="77777777" w:rsidR="007B16B4" w:rsidRDefault="00DB5DA9" w:rsidP="00E95DEB">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If you make goods available to the seller and the seller does not pick them up within 20 days of the date of your Notice </w:t>
      </w:r>
      <w:r w:rsidR="00BB38CC">
        <w:rPr>
          <w:rFonts w:ascii="Arial" w:hAnsi="Arial" w:cs="Arial"/>
          <w:bCs/>
          <w:sz w:val="24"/>
          <w:szCs w:val="24"/>
        </w:rPr>
        <w:t>of</w:t>
      </w:r>
      <w:r>
        <w:rPr>
          <w:rFonts w:ascii="Arial" w:hAnsi="Arial" w:cs="Arial"/>
          <w:bCs/>
          <w:sz w:val="24"/>
          <w:szCs w:val="24"/>
        </w:rPr>
        <w:t xml:space="preserve"> Cancelation, you may retain or dispose of the goods without further obligation. If you fail to make goods available to seller, or if you agree to return the goods to the seller and fail to do so, then you remain liable for performance of all obligations under the contract.</w:t>
      </w:r>
    </w:p>
    <w:p w14:paraId="53A43D82" w14:textId="77777777" w:rsidR="007B16B4" w:rsidRDefault="007B16B4" w:rsidP="00E95DEB">
      <w:pPr>
        <w:autoSpaceDE w:val="0"/>
        <w:autoSpaceDN w:val="0"/>
        <w:adjustRightInd w:val="0"/>
        <w:spacing w:after="0" w:line="240" w:lineRule="auto"/>
        <w:rPr>
          <w:rFonts w:ascii="Arial" w:hAnsi="Arial" w:cs="Arial"/>
          <w:bCs/>
          <w:sz w:val="24"/>
          <w:szCs w:val="24"/>
        </w:rPr>
      </w:pPr>
    </w:p>
    <w:p w14:paraId="5ED898AA" w14:textId="77777777" w:rsidR="00B05C9D" w:rsidRPr="00E95DEB" w:rsidRDefault="00B05C9D" w:rsidP="00E95DEB">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 </w:t>
      </w:r>
    </w:p>
    <w:p w14:paraId="366595F0"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I HEREBY CANCEL THIS TRANSACTION.</w:t>
      </w:r>
    </w:p>
    <w:p w14:paraId="7235EC67" w14:textId="77777777" w:rsidR="00E95DEB" w:rsidRPr="00E95DEB" w:rsidRDefault="00E95DEB" w:rsidP="00E95DEB">
      <w:pPr>
        <w:autoSpaceDE w:val="0"/>
        <w:autoSpaceDN w:val="0"/>
        <w:adjustRightInd w:val="0"/>
        <w:spacing w:after="0" w:line="240" w:lineRule="auto"/>
        <w:rPr>
          <w:rFonts w:ascii="Arial" w:hAnsi="Arial" w:cs="Arial"/>
          <w:bCs/>
          <w:sz w:val="24"/>
          <w:szCs w:val="24"/>
        </w:rPr>
      </w:pPr>
    </w:p>
    <w:p w14:paraId="19BB31EB"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(Date) _______________________ [enter date of cancellation]</w:t>
      </w:r>
    </w:p>
    <w:p w14:paraId="3D76B9A5" w14:textId="77777777" w:rsidR="00E95DEB" w:rsidRPr="00E95DEB" w:rsidRDefault="00E95DEB" w:rsidP="00E95DEB">
      <w:pPr>
        <w:autoSpaceDE w:val="0"/>
        <w:autoSpaceDN w:val="0"/>
        <w:adjustRightInd w:val="0"/>
        <w:spacing w:after="0" w:line="240" w:lineRule="auto"/>
        <w:rPr>
          <w:rFonts w:ascii="Arial" w:hAnsi="Arial" w:cs="Arial"/>
          <w:bCs/>
          <w:sz w:val="24"/>
          <w:szCs w:val="24"/>
        </w:rPr>
      </w:pPr>
    </w:p>
    <w:p w14:paraId="0EBCCE67"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 </w:t>
      </w:r>
    </w:p>
    <w:p w14:paraId="7C4708A0"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__________________________________</w:t>
      </w:r>
    </w:p>
    <w:p w14:paraId="4C22DFB4"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(Buyer's signature) </w:t>
      </w:r>
    </w:p>
    <w:p w14:paraId="70ECE6B6"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                                                        </w:t>
      </w:r>
    </w:p>
    <w:p w14:paraId="4B5BCAA7" w14:textId="77777777" w:rsidR="00E95DEB" w:rsidRDefault="00E95DEB" w:rsidP="00E95DEB">
      <w:pPr>
        <w:pStyle w:val="ListParagraph"/>
        <w:autoSpaceDE w:val="0"/>
        <w:autoSpaceDN w:val="0"/>
        <w:adjustRightInd w:val="0"/>
        <w:spacing w:after="0" w:line="240" w:lineRule="auto"/>
        <w:ind w:left="1080"/>
        <w:rPr>
          <w:rFonts w:ascii="Arial" w:hAnsi="Arial" w:cs="Arial"/>
          <w:bCs/>
          <w:sz w:val="24"/>
          <w:szCs w:val="24"/>
        </w:rPr>
      </w:pPr>
    </w:p>
    <w:p w14:paraId="1B7A504C" w14:textId="77777777" w:rsidR="005F67B9" w:rsidRDefault="005F67B9" w:rsidP="00E95DEB">
      <w:pPr>
        <w:pStyle w:val="ListParagraph"/>
        <w:autoSpaceDE w:val="0"/>
        <w:autoSpaceDN w:val="0"/>
        <w:adjustRightInd w:val="0"/>
        <w:spacing w:after="0" w:line="240" w:lineRule="auto"/>
        <w:ind w:left="1080"/>
        <w:rPr>
          <w:rFonts w:ascii="Arial" w:hAnsi="Arial" w:cs="Arial"/>
          <w:bCs/>
          <w:sz w:val="24"/>
          <w:szCs w:val="24"/>
        </w:rPr>
      </w:pPr>
    </w:p>
    <w:p w14:paraId="3E672F1A" w14:textId="77777777" w:rsidR="005F67B9" w:rsidRDefault="005F67B9" w:rsidP="00E95DEB">
      <w:pPr>
        <w:pStyle w:val="ListParagraph"/>
        <w:autoSpaceDE w:val="0"/>
        <w:autoSpaceDN w:val="0"/>
        <w:adjustRightInd w:val="0"/>
        <w:spacing w:after="0" w:line="240" w:lineRule="auto"/>
        <w:ind w:left="1080"/>
        <w:rPr>
          <w:rFonts w:ascii="Arial" w:hAnsi="Arial" w:cs="Arial"/>
          <w:bCs/>
          <w:sz w:val="24"/>
          <w:szCs w:val="24"/>
        </w:rPr>
      </w:pPr>
    </w:p>
    <w:p w14:paraId="1786DAD4" w14:textId="77777777" w:rsidR="005F67B9" w:rsidRDefault="005F67B9" w:rsidP="00E95DEB">
      <w:pPr>
        <w:pStyle w:val="ListParagraph"/>
        <w:autoSpaceDE w:val="0"/>
        <w:autoSpaceDN w:val="0"/>
        <w:adjustRightInd w:val="0"/>
        <w:spacing w:after="0" w:line="240" w:lineRule="auto"/>
        <w:ind w:left="1080"/>
        <w:rPr>
          <w:rFonts w:ascii="Arial" w:hAnsi="Arial" w:cs="Arial"/>
          <w:bCs/>
          <w:sz w:val="24"/>
          <w:szCs w:val="24"/>
        </w:rPr>
      </w:pPr>
    </w:p>
    <w:p w14:paraId="2B85BD73" w14:textId="77777777" w:rsidR="005F67B9" w:rsidRPr="00E95DEB" w:rsidRDefault="005F67B9" w:rsidP="00E95DEB">
      <w:pPr>
        <w:pStyle w:val="ListParagraph"/>
        <w:autoSpaceDE w:val="0"/>
        <w:autoSpaceDN w:val="0"/>
        <w:adjustRightInd w:val="0"/>
        <w:spacing w:after="0" w:line="240" w:lineRule="auto"/>
        <w:ind w:left="1080"/>
        <w:rPr>
          <w:rFonts w:ascii="Arial" w:hAnsi="Arial" w:cs="Arial"/>
          <w:bCs/>
          <w:sz w:val="24"/>
          <w:szCs w:val="24"/>
        </w:rPr>
      </w:pPr>
    </w:p>
    <w:p w14:paraId="44C1B4BA" w14:textId="77777777" w:rsidR="00FD5D9A" w:rsidRDefault="00FD5D9A" w:rsidP="00E95DEB">
      <w:pPr>
        <w:autoSpaceDE w:val="0"/>
        <w:autoSpaceDN w:val="0"/>
        <w:adjustRightInd w:val="0"/>
        <w:spacing w:after="0" w:line="240" w:lineRule="auto"/>
        <w:jc w:val="center"/>
        <w:rPr>
          <w:rFonts w:ascii="Arial" w:hAnsi="Arial" w:cs="Arial"/>
          <w:b/>
          <w:bCs/>
          <w:sz w:val="24"/>
          <w:szCs w:val="24"/>
          <w:u w:val="single"/>
        </w:rPr>
      </w:pPr>
    </w:p>
    <w:p w14:paraId="563F1624" w14:textId="77777777" w:rsidR="00E95DEB" w:rsidRPr="00E42D48" w:rsidRDefault="00E95DEB" w:rsidP="00E95DEB">
      <w:pPr>
        <w:autoSpaceDE w:val="0"/>
        <w:autoSpaceDN w:val="0"/>
        <w:adjustRightInd w:val="0"/>
        <w:spacing w:after="0" w:line="240" w:lineRule="auto"/>
        <w:jc w:val="center"/>
        <w:rPr>
          <w:rFonts w:ascii="Arial" w:hAnsi="Arial" w:cs="Arial"/>
          <w:b/>
          <w:bCs/>
          <w:sz w:val="24"/>
          <w:szCs w:val="24"/>
          <w:u w:val="single"/>
        </w:rPr>
      </w:pPr>
      <w:r w:rsidRPr="00E42D48">
        <w:rPr>
          <w:rFonts w:ascii="Arial" w:hAnsi="Arial" w:cs="Arial"/>
          <w:b/>
          <w:bCs/>
          <w:sz w:val="24"/>
          <w:szCs w:val="24"/>
          <w:u w:val="single"/>
        </w:rPr>
        <w:t>"RIGHT TO CANCEL - NOTICE TO CONSUMER"</w:t>
      </w:r>
    </w:p>
    <w:p w14:paraId="4D41435C" w14:textId="77777777" w:rsidR="00E95DEB" w:rsidRPr="00E95DEB" w:rsidRDefault="00E95DEB" w:rsidP="00E95DEB">
      <w:pPr>
        <w:autoSpaceDE w:val="0"/>
        <w:autoSpaceDN w:val="0"/>
        <w:adjustRightInd w:val="0"/>
        <w:spacing w:after="0" w:line="240" w:lineRule="auto"/>
        <w:jc w:val="center"/>
        <w:rPr>
          <w:rFonts w:ascii="Arial" w:hAnsi="Arial" w:cs="Arial"/>
          <w:bCs/>
          <w:sz w:val="24"/>
          <w:szCs w:val="24"/>
        </w:rPr>
      </w:pPr>
    </w:p>
    <w:p w14:paraId="5BC209EB"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"YOU MAY CANCEL THIS CONTRACT AT ANY TIME BEFORE MIDNIGHT OF THE THIRD BUSINESS DAY AFTER RECEIVING A COPY OF THIS CONTRACT.  </w:t>
      </w:r>
    </w:p>
    <w:p w14:paraId="3E0372FC" w14:textId="77777777" w:rsidR="00E95DEB" w:rsidRPr="00E95DEB" w:rsidRDefault="00E95DEB" w:rsidP="00E95DEB">
      <w:pPr>
        <w:autoSpaceDE w:val="0"/>
        <w:autoSpaceDN w:val="0"/>
        <w:adjustRightInd w:val="0"/>
        <w:spacing w:after="0" w:line="240" w:lineRule="auto"/>
        <w:rPr>
          <w:rFonts w:ascii="Arial" w:hAnsi="Arial" w:cs="Arial"/>
          <w:bCs/>
          <w:sz w:val="24"/>
          <w:szCs w:val="24"/>
        </w:rPr>
      </w:pPr>
    </w:p>
    <w:p w14:paraId="255EF5A1"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IF YOU WISH TO CANCEL THIS CONTRACT, YOU MUST EITHER:</w:t>
      </w:r>
    </w:p>
    <w:p w14:paraId="4701F149" w14:textId="77777777" w:rsidR="00E95DEB" w:rsidRPr="00E95DEB" w:rsidRDefault="00E95DEB" w:rsidP="00E95DEB">
      <w:pPr>
        <w:autoSpaceDE w:val="0"/>
        <w:autoSpaceDN w:val="0"/>
        <w:adjustRightInd w:val="0"/>
        <w:spacing w:after="0" w:line="240" w:lineRule="auto"/>
        <w:rPr>
          <w:rFonts w:ascii="Arial" w:hAnsi="Arial" w:cs="Arial"/>
          <w:bCs/>
          <w:sz w:val="24"/>
          <w:szCs w:val="24"/>
        </w:rPr>
      </w:pPr>
    </w:p>
    <w:p w14:paraId="30926885"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1. SEND A SIGNED AND DATED WRITTEN NOTICE OF CANCELLATION BY REGISTERED OR CERTIFIED MAIL, RETURN RECEIPT REQUESTED; OR</w:t>
      </w:r>
    </w:p>
    <w:p w14:paraId="7BC0787A"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br/>
        <w:t>2. PERSONALLY DELIVER A SIGNED AND DATED WRITTEN NOTICE OF CANCELLATION TO:</w:t>
      </w:r>
    </w:p>
    <w:p w14:paraId="21DAC912"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Cipriani </w:t>
      </w:r>
      <w:r w:rsidR="00637A37">
        <w:rPr>
          <w:rFonts w:ascii="Arial" w:hAnsi="Arial" w:cs="Arial"/>
          <w:bCs/>
          <w:sz w:val="24"/>
          <w:szCs w:val="24"/>
        </w:rPr>
        <w:t>Remodeling Solutions</w:t>
      </w:r>
      <w:r w:rsidRPr="00E95DEB">
        <w:rPr>
          <w:rFonts w:ascii="Arial" w:hAnsi="Arial" w:cs="Arial"/>
          <w:bCs/>
          <w:sz w:val="24"/>
          <w:szCs w:val="24"/>
        </w:rPr>
        <w:t xml:space="preserve">     665 North Broad Street     Woodbury, NJ 08096     856-853-8398</w:t>
      </w:r>
    </w:p>
    <w:p w14:paraId="61608EFB"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If you cancel this contract within the three-day period, you are entitled to a full refund of your money. Refunds must be made within 30 days of the contractor's receipt of the cancellation notice.</w:t>
      </w:r>
    </w:p>
    <w:p w14:paraId="3BFC289B" w14:textId="77777777" w:rsidR="00AC7BDE" w:rsidRDefault="00AC7BDE" w:rsidP="005F67B9">
      <w:pPr>
        <w:autoSpaceDE w:val="0"/>
        <w:autoSpaceDN w:val="0"/>
        <w:adjustRightInd w:val="0"/>
        <w:spacing w:after="0" w:line="240" w:lineRule="auto"/>
        <w:rPr>
          <w:rFonts w:ascii="Arial" w:hAnsi="Arial" w:cs="Arial"/>
          <w:bCs/>
          <w:sz w:val="24"/>
          <w:szCs w:val="24"/>
        </w:rPr>
      </w:pPr>
    </w:p>
    <w:p w14:paraId="15EE01FB" w14:textId="77777777" w:rsidR="00AC7BDE" w:rsidRPr="00E95DEB" w:rsidRDefault="00AC7BDE" w:rsidP="00AC7BDE">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(Date) </w:t>
      </w:r>
      <w:r>
        <w:rPr>
          <w:rFonts w:ascii="Arial" w:hAnsi="Arial" w:cs="Arial"/>
          <w:bCs/>
          <w:sz w:val="24"/>
          <w:szCs w:val="24"/>
        </w:rPr>
        <w:t>5/8/2017</w:t>
      </w:r>
      <w:r w:rsidRPr="00E95DEB">
        <w:rPr>
          <w:rFonts w:ascii="Arial" w:hAnsi="Arial" w:cs="Arial"/>
          <w:bCs/>
          <w:sz w:val="24"/>
          <w:szCs w:val="24"/>
        </w:rPr>
        <w:t xml:space="preserve">                                                            </w:t>
      </w:r>
      <w:r>
        <w:rPr>
          <w:rFonts w:ascii="Arial" w:hAnsi="Arial" w:cs="Arial"/>
          <w:bCs/>
          <w:sz w:val="24"/>
          <w:szCs w:val="24"/>
        </w:rPr>
        <w:tab/>
      </w:r>
      <w:r>
        <w:rPr>
          <w:rFonts w:ascii="Arial" w:hAnsi="Arial" w:cs="Arial"/>
          <w:bCs/>
          <w:sz w:val="24"/>
          <w:szCs w:val="24"/>
        </w:rPr>
        <w:tab/>
      </w:r>
      <w:r>
        <w:rPr>
          <w:rFonts w:ascii="Arial" w:hAnsi="Arial" w:cs="Arial"/>
          <w:bCs/>
          <w:sz w:val="24"/>
          <w:szCs w:val="24"/>
        </w:rPr>
        <w:tab/>
        <w:t xml:space="preserve">         (Date) 5/11/2017</w:t>
      </w:r>
      <w:r w:rsidRPr="00E95DEB">
        <w:rPr>
          <w:rFonts w:ascii="Arial" w:hAnsi="Arial" w:cs="Arial"/>
          <w:bCs/>
          <w:sz w:val="24"/>
          <w:szCs w:val="24"/>
        </w:rPr>
        <w:t xml:space="preserve">                                  </w:t>
      </w:r>
    </w:p>
    <w:p w14:paraId="66CEC87B" w14:textId="77777777" w:rsidR="00AC7BDE" w:rsidRDefault="00AC7BDE" w:rsidP="00AC7BDE">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[Enter date of transaction]                                                                            [Enter last date to cancel]</w:t>
      </w:r>
    </w:p>
    <w:p w14:paraId="503B62AB" w14:textId="77777777" w:rsidR="00AC7BDE" w:rsidRDefault="00AC7BDE" w:rsidP="005F67B9">
      <w:pPr>
        <w:autoSpaceDE w:val="0"/>
        <w:autoSpaceDN w:val="0"/>
        <w:adjustRightInd w:val="0"/>
        <w:spacing w:after="0" w:line="240" w:lineRule="auto"/>
        <w:rPr>
          <w:rFonts w:ascii="Arial" w:hAnsi="Arial" w:cs="Arial"/>
          <w:bCs/>
          <w:sz w:val="24"/>
          <w:szCs w:val="24"/>
        </w:rPr>
      </w:pPr>
    </w:p>
    <w:p w14:paraId="1B2E1A15" w14:textId="77777777" w:rsidR="005F67B9" w:rsidRDefault="005F67B9" w:rsidP="005F67B9">
      <w:pPr>
        <w:autoSpaceDE w:val="0"/>
        <w:autoSpaceDN w:val="0"/>
        <w:adjustRightInd w:val="0"/>
        <w:spacing w:after="0" w:line="240" w:lineRule="auto"/>
        <w:rPr>
          <w:rFonts w:ascii="Arial" w:hAnsi="Arial" w:cs="Arial"/>
          <w:bCs/>
          <w:sz w:val="24"/>
          <w:szCs w:val="24"/>
        </w:rPr>
      </w:pPr>
      <w:r>
        <w:rPr>
          <w:rFonts w:ascii="Arial" w:hAnsi="Arial" w:cs="Arial"/>
          <w:bCs/>
          <w:sz w:val="24"/>
          <w:szCs w:val="24"/>
        </w:rPr>
        <w:t>You may CANCEL this transaction, without Penalty or Obligation, within THREE BUSINESS DAYS from the above date.</w:t>
      </w:r>
    </w:p>
    <w:p w14:paraId="52AB6ACC" w14:textId="77777777" w:rsidR="005F67B9" w:rsidRDefault="005F67B9" w:rsidP="005F67B9">
      <w:pPr>
        <w:autoSpaceDE w:val="0"/>
        <w:autoSpaceDN w:val="0"/>
        <w:adjustRightInd w:val="0"/>
        <w:spacing w:after="0" w:line="240" w:lineRule="auto"/>
        <w:rPr>
          <w:rFonts w:ascii="Arial" w:hAnsi="Arial" w:cs="Arial"/>
          <w:bCs/>
          <w:sz w:val="24"/>
          <w:szCs w:val="24"/>
        </w:rPr>
      </w:pPr>
    </w:p>
    <w:p w14:paraId="152D05C7" w14:textId="77777777" w:rsidR="005F67B9" w:rsidRDefault="005F67B9" w:rsidP="005F67B9">
      <w:pPr>
        <w:autoSpaceDE w:val="0"/>
        <w:autoSpaceDN w:val="0"/>
        <w:adjustRightInd w:val="0"/>
        <w:spacing w:after="0" w:line="240" w:lineRule="auto"/>
        <w:rPr>
          <w:rFonts w:ascii="Arial" w:hAnsi="Arial" w:cs="Arial"/>
          <w:bCs/>
          <w:sz w:val="24"/>
          <w:szCs w:val="24"/>
        </w:rPr>
      </w:pPr>
      <w:r>
        <w:rPr>
          <w:rFonts w:ascii="Arial" w:hAnsi="Arial" w:cs="Arial"/>
          <w:bCs/>
          <w:sz w:val="24"/>
          <w:szCs w:val="24"/>
        </w:rPr>
        <w:t>If you cancel, any property traded in, any payments made by you under the contract or sale, and any negotiable instrument executed by you will be returned within TEN BUSINESS DAYS following receipt by the seller of your cancellation notice, and any security interest arising out of the transaction will be cancelled.</w:t>
      </w:r>
    </w:p>
    <w:p w14:paraId="7B436BD2" w14:textId="77777777" w:rsidR="005F67B9" w:rsidRDefault="005F67B9" w:rsidP="005F67B9">
      <w:pPr>
        <w:autoSpaceDE w:val="0"/>
        <w:autoSpaceDN w:val="0"/>
        <w:adjustRightInd w:val="0"/>
        <w:spacing w:after="0" w:line="240" w:lineRule="auto"/>
        <w:rPr>
          <w:rFonts w:ascii="Arial" w:hAnsi="Arial" w:cs="Arial"/>
          <w:bCs/>
          <w:sz w:val="24"/>
          <w:szCs w:val="24"/>
        </w:rPr>
      </w:pPr>
    </w:p>
    <w:p w14:paraId="648C50E5" w14:textId="77777777" w:rsidR="005F67B9" w:rsidRDefault="005F67B9" w:rsidP="005F67B9">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If you cancel, you must make available to the seller at your residence, in substantially as good condition as when received, any goods delivered to you under this contract or sale, or you may, if you wish, comply with the instruction of the seller regarding the return shipment </w:t>
      </w:r>
      <w:r w:rsidR="00806117">
        <w:rPr>
          <w:rFonts w:ascii="Arial" w:hAnsi="Arial" w:cs="Arial"/>
          <w:bCs/>
          <w:sz w:val="24"/>
          <w:szCs w:val="24"/>
        </w:rPr>
        <w:t>of</w:t>
      </w:r>
      <w:r>
        <w:rPr>
          <w:rFonts w:ascii="Arial" w:hAnsi="Arial" w:cs="Arial"/>
          <w:bCs/>
          <w:sz w:val="24"/>
          <w:szCs w:val="24"/>
        </w:rPr>
        <w:t xml:space="preserve"> the goods at the seller’s expense and risk.</w:t>
      </w:r>
    </w:p>
    <w:p w14:paraId="760859E6" w14:textId="77777777" w:rsidR="005F67B9" w:rsidRDefault="005F67B9" w:rsidP="005F67B9">
      <w:pPr>
        <w:autoSpaceDE w:val="0"/>
        <w:autoSpaceDN w:val="0"/>
        <w:adjustRightInd w:val="0"/>
        <w:spacing w:after="0" w:line="240" w:lineRule="auto"/>
        <w:rPr>
          <w:rFonts w:ascii="Arial" w:hAnsi="Arial" w:cs="Arial"/>
          <w:bCs/>
          <w:sz w:val="24"/>
          <w:szCs w:val="24"/>
        </w:rPr>
      </w:pPr>
    </w:p>
    <w:p w14:paraId="396DBE4C" w14:textId="77777777" w:rsidR="005F67B9" w:rsidRDefault="005F67B9" w:rsidP="005F67B9">
      <w:p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If you make goods available to the seller and the seller does not pick them up within 20 days of the date of your Notice </w:t>
      </w:r>
      <w:r w:rsidR="00806117">
        <w:rPr>
          <w:rFonts w:ascii="Arial" w:hAnsi="Arial" w:cs="Arial"/>
          <w:bCs/>
          <w:sz w:val="24"/>
          <w:szCs w:val="24"/>
        </w:rPr>
        <w:t>of</w:t>
      </w:r>
      <w:r>
        <w:rPr>
          <w:rFonts w:ascii="Arial" w:hAnsi="Arial" w:cs="Arial"/>
          <w:bCs/>
          <w:sz w:val="24"/>
          <w:szCs w:val="24"/>
        </w:rPr>
        <w:t xml:space="preserve"> Cancelation, you may retain or dispose of the goods without further obligation. If you fail to make goods available to seller, or if you agree to return the goods to the seller and fail to do so, then you remain liable for performance of all obligations under the contract.</w:t>
      </w:r>
    </w:p>
    <w:p w14:paraId="422A3942" w14:textId="77777777" w:rsidR="00E95DEB" w:rsidRPr="00E95DEB" w:rsidRDefault="00E95DEB" w:rsidP="00E95DEB">
      <w:pPr>
        <w:autoSpaceDE w:val="0"/>
        <w:autoSpaceDN w:val="0"/>
        <w:adjustRightInd w:val="0"/>
        <w:spacing w:after="0" w:line="240" w:lineRule="auto"/>
        <w:rPr>
          <w:rFonts w:ascii="Arial" w:hAnsi="Arial" w:cs="Arial"/>
          <w:bCs/>
          <w:sz w:val="24"/>
          <w:szCs w:val="24"/>
        </w:rPr>
      </w:pPr>
    </w:p>
    <w:p w14:paraId="68E37609"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I HEREBY CANCEL THIS TRANSACTION.</w:t>
      </w:r>
    </w:p>
    <w:p w14:paraId="79342809"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(Date) _______________________ </w:t>
      </w:r>
    </w:p>
    <w:p w14:paraId="60F0C945" w14:textId="77777777" w:rsidR="00E95DEB" w:rsidRP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w:t>
      </w:r>
      <w:r w:rsidR="00EA5EF2" w:rsidRPr="00E95DEB">
        <w:rPr>
          <w:rFonts w:ascii="Arial" w:hAnsi="Arial" w:cs="Arial"/>
          <w:bCs/>
          <w:sz w:val="24"/>
          <w:szCs w:val="24"/>
        </w:rPr>
        <w:t>Enter</w:t>
      </w:r>
      <w:r w:rsidRPr="00E95DEB">
        <w:rPr>
          <w:rFonts w:ascii="Arial" w:hAnsi="Arial" w:cs="Arial"/>
          <w:bCs/>
          <w:sz w:val="24"/>
          <w:szCs w:val="24"/>
        </w:rPr>
        <w:t xml:space="preserve"> date of cancellation]</w:t>
      </w:r>
    </w:p>
    <w:p w14:paraId="10663A68" w14:textId="77777777" w:rsidR="00E95DEB" w:rsidRPr="00E95DEB" w:rsidRDefault="00E95DEB" w:rsidP="00E95DEB">
      <w:pPr>
        <w:autoSpaceDE w:val="0"/>
        <w:autoSpaceDN w:val="0"/>
        <w:adjustRightInd w:val="0"/>
        <w:spacing w:after="0" w:line="240" w:lineRule="auto"/>
        <w:rPr>
          <w:rFonts w:ascii="Arial" w:hAnsi="Arial" w:cs="Arial"/>
          <w:bCs/>
          <w:sz w:val="24"/>
          <w:szCs w:val="24"/>
        </w:rPr>
      </w:pPr>
    </w:p>
    <w:p w14:paraId="3CDB4F32" w14:textId="77777777" w:rsidR="005F67B9" w:rsidRPr="00E95DEB" w:rsidRDefault="005F67B9" w:rsidP="005F67B9">
      <w:pPr>
        <w:pBdr>
          <w:bottom w:val="single" w:sz="12" w:space="1" w:color="auto"/>
        </w:pBdr>
        <w:autoSpaceDE w:val="0"/>
        <w:autoSpaceDN w:val="0"/>
        <w:adjustRightInd w:val="0"/>
        <w:spacing w:after="0" w:line="240" w:lineRule="auto"/>
        <w:rPr>
          <w:rFonts w:ascii="Arial" w:hAnsi="Arial" w:cs="Arial"/>
          <w:bCs/>
          <w:sz w:val="24"/>
          <w:szCs w:val="24"/>
        </w:rPr>
      </w:pPr>
    </w:p>
    <w:p w14:paraId="4479F978" w14:textId="77777777" w:rsidR="00E95DEB" w:rsidRDefault="00E95DEB" w:rsidP="00E95DEB">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(Buyer's signature) </w:t>
      </w:r>
    </w:p>
    <w:p w14:paraId="1664554D" w14:textId="77777777" w:rsidR="005F67B9" w:rsidRDefault="005F67B9" w:rsidP="00E95DEB">
      <w:pPr>
        <w:autoSpaceDE w:val="0"/>
        <w:autoSpaceDN w:val="0"/>
        <w:adjustRightInd w:val="0"/>
        <w:spacing w:after="0" w:line="240" w:lineRule="auto"/>
        <w:rPr>
          <w:rFonts w:ascii="Arial" w:hAnsi="Arial" w:cs="Arial"/>
          <w:bCs/>
          <w:sz w:val="24"/>
          <w:szCs w:val="24"/>
        </w:rPr>
      </w:pPr>
    </w:p>
    <w:p w14:paraId="2229233F" w14:textId="77777777" w:rsidR="00E95DEB" w:rsidRPr="00BF45F2" w:rsidRDefault="00E95DEB" w:rsidP="00BF45F2">
      <w:pPr>
        <w:autoSpaceDE w:val="0"/>
        <w:autoSpaceDN w:val="0"/>
        <w:adjustRightInd w:val="0"/>
        <w:spacing w:after="0" w:line="240" w:lineRule="auto"/>
        <w:rPr>
          <w:rFonts w:ascii="Arial" w:hAnsi="Arial" w:cs="Arial"/>
          <w:b/>
          <w:bCs/>
          <w:sz w:val="24"/>
          <w:szCs w:val="24"/>
          <w:u w:val="single"/>
        </w:rPr>
      </w:pPr>
    </w:p>
    <w:p w14:paraId="1F39EB2D" w14:textId="77777777" w:rsidR="00F50D50" w:rsidRPr="00E95DEB" w:rsidRDefault="00F50D50" w:rsidP="003D3403">
      <w:pPr>
        <w:rPr>
          <w:rFonts w:ascii="Arial" w:hAnsi="Arial" w:cs="Arial"/>
          <w:sz w:val="24"/>
          <w:szCs w:val="24"/>
        </w:rPr>
      </w:pPr>
    </w:p>
    <w:p w14:paraId="0BFFD52C" w14:textId="77777777" w:rsidR="00F50D50" w:rsidRPr="00E95DEB" w:rsidRDefault="00F50D50" w:rsidP="003D3403">
      <w:pPr>
        <w:rPr>
          <w:rFonts w:ascii="Arial" w:hAnsi="Arial" w:cs="Arial"/>
          <w:sz w:val="24"/>
          <w:szCs w:val="24"/>
        </w:rPr>
      </w:pPr>
    </w:p>
    <w:p w14:paraId="70A1B8D2" w14:textId="77777777" w:rsidR="00F50D50" w:rsidRPr="00E95DEB" w:rsidRDefault="00F50D50" w:rsidP="003D3403">
      <w:pPr>
        <w:rPr>
          <w:rFonts w:ascii="Arial" w:hAnsi="Arial" w:cs="Arial"/>
          <w:sz w:val="24"/>
          <w:szCs w:val="24"/>
        </w:rPr>
      </w:pPr>
    </w:p>
    <w:p w14:paraId="073C4734" w14:textId="77777777" w:rsidR="00F50D50" w:rsidRPr="00E95DEB" w:rsidRDefault="00F50D50" w:rsidP="003D3403">
      <w:pPr>
        <w:rPr>
          <w:rFonts w:ascii="Arial" w:hAnsi="Arial" w:cs="Arial"/>
          <w:sz w:val="24"/>
          <w:szCs w:val="24"/>
        </w:rPr>
      </w:pPr>
    </w:p>
    <w:p w14:paraId="2E84538F" w14:textId="77777777" w:rsidR="004A2D97" w:rsidRPr="00E42D48" w:rsidRDefault="004A2D97" w:rsidP="004A2D97">
      <w:pPr>
        <w:autoSpaceDE w:val="0"/>
        <w:autoSpaceDN w:val="0"/>
        <w:adjustRightInd w:val="0"/>
        <w:spacing w:after="0" w:line="240" w:lineRule="auto"/>
        <w:rPr>
          <w:rFonts w:ascii="Arial" w:hAnsi="Arial" w:cs="Arial"/>
          <w:b/>
          <w:bCs/>
          <w:sz w:val="24"/>
          <w:szCs w:val="24"/>
          <w:u w:val="single"/>
        </w:rPr>
      </w:pPr>
      <w:r w:rsidRPr="00E42D48">
        <w:rPr>
          <w:rFonts w:ascii="Arial" w:hAnsi="Arial" w:cs="Arial"/>
          <w:b/>
          <w:bCs/>
          <w:sz w:val="24"/>
          <w:szCs w:val="24"/>
          <w:u w:val="single"/>
        </w:rPr>
        <w:lastRenderedPageBreak/>
        <w:t>ACCEPTANCE OF AGREEMENT BY OWNER</w:t>
      </w:r>
    </w:p>
    <w:p w14:paraId="25865B3C" w14:textId="1E2E3359"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Together, we have discussed many options and ideas for this project. Some ideas have been used and some have not. The final decis</w:t>
      </w:r>
      <w:r>
        <w:rPr>
          <w:rFonts w:ascii="Arial" w:hAnsi="Arial" w:cs="Arial"/>
          <w:bCs/>
          <w:sz w:val="24"/>
          <w:szCs w:val="24"/>
        </w:rPr>
        <w:t>ions have been confirmed and placed</w:t>
      </w:r>
      <w:r w:rsidRPr="00E95DEB">
        <w:rPr>
          <w:rFonts w:ascii="Arial" w:hAnsi="Arial" w:cs="Arial"/>
          <w:bCs/>
          <w:sz w:val="24"/>
          <w:szCs w:val="24"/>
        </w:rPr>
        <w:t xml:space="preserve"> in this agreement.</w:t>
      </w:r>
      <w:r w:rsidR="00782C10">
        <w:rPr>
          <w:rFonts w:ascii="Arial" w:hAnsi="Arial" w:cs="Arial"/>
          <w:bCs/>
          <w:sz w:val="24"/>
          <w:szCs w:val="24"/>
        </w:rPr>
        <w:t xml:space="preserve"> Cipriani Remodeling Solutions has agreed to increase the maximum loan amount for Greensky plan 1969 to $30,000 pending bank approval.</w:t>
      </w:r>
    </w:p>
    <w:p w14:paraId="2E66CECF" w14:textId="77777777" w:rsidR="004A2D97" w:rsidRDefault="004A2D97" w:rsidP="004A2D97">
      <w:pPr>
        <w:autoSpaceDE w:val="0"/>
        <w:autoSpaceDN w:val="0"/>
        <w:adjustRightInd w:val="0"/>
        <w:spacing w:after="0" w:line="240" w:lineRule="auto"/>
        <w:rPr>
          <w:rFonts w:ascii="Arial" w:hAnsi="Arial" w:cs="Arial"/>
          <w:bCs/>
          <w:sz w:val="24"/>
          <w:szCs w:val="24"/>
        </w:rPr>
      </w:pPr>
    </w:p>
    <w:p w14:paraId="3918B603" w14:textId="579805FC"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Total pages of this agreement:</w:t>
      </w:r>
      <w:r>
        <w:rPr>
          <w:rFonts w:ascii="Arial" w:hAnsi="Arial" w:cs="Arial"/>
          <w:bCs/>
          <w:sz w:val="24"/>
          <w:szCs w:val="24"/>
        </w:rPr>
        <w:tab/>
      </w:r>
      <w:r w:rsidR="00AC7BDE">
        <w:rPr>
          <w:rFonts w:ascii="Arial" w:hAnsi="Arial" w:cs="Arial"/>
          <w:bCs/>
          <w:sz w:val="24"/>
          <w:szCs w:val="24"/>
        </w:rPr>
        <w:t>47</w:t>
      </w:r>
    </w:p>
    <w:p w14:paraId="040B70A1" w14:textId="77777777" w:rsidR="004A2D97" w:rsidRPr="00E95DEB" w:rsidRDefault="004A2D97" w:rsidP="004A2D97">
      <w:pPr>
        <w:autoSpaceDE w:val="0"/>
        <w:autoSpaceDN w:val="0"/>
        <w:adjustRightInd w:val="0"/>
        <w:spacing w:after="0" w:line="240" w:lineRule="auto"/>
        <w:rPr>
          <w:rFonts w:ascii="Arial" w:hAnsi="Arial" w:cs="Arial"/>
          <w:bCs/>
          <w:sz w:val="24"/>
          <w:szCs w:val="24"/>
        </w:rPr>
      </w:pPr>
    </w:p>
    <w:p w14:paraId="45EC744E" w14:textId="51DF755C"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The total cost of this project excluding permit fees is:</w:t>
      </w:r>
      <w:r w:rsidRPr="00E95DEB">
        <w:rPr>
          <w:rFonts w:ascii="Arial" w:hAnsi="Arial" w:cs="Arial"/>
          <w:bCs/>
          <w:sz w:val="24"/>
          <w:szCs w:val="24"/>
        </w:rPr>
        <w:tab/>
      </w:r>
      <w:r w:rsidR="00AC7BDE">
        <w:rPr>
          <w:rFonts w:ascii="Arial" w:hAnsi="Arial" w:cs="Arial"/>
          <w:bCs/>
          <w:sz w:val="24"/>
          <w:szCs w:val="24"/>
        </w:rPr>
        <w:t>$98,830.60</w:t>
      </w:r>
    </w:p>
    <w:p w14:paraId="1B36A76F" w14:textId="77777777" w:rsidR="004A2D97" w:rsidRPr="00E95DEB" w:rsidRDefault="004A2D97" w:rsidP="004A2D97">
      <w:pPr>
        <w:autoSpaceDE w:val="0"/>
        <w:autoSpaceDN w:val="0"/>
        <w:adjustRightInd w:val="0"/>
        <w:spacing w:after="0" w:line="240" w:lineRule="auto"/>
        <w:rPr>
          <w:rFonts w:ascii="Arial" w:hAnsi="Arial" w:cs="Arial"/>
          <w:bCs/>
          <w:sz w:val="24"/>
          <w:szCs w:val="24"/>
        </w:rPr>
      </w:pPr>
    </w:p>
    <w:p w14:paraId="1AC211A9" w14:textId="77777777"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This agreement is not final or binding on the parties hereto unless and until it has been approved below by the company President or General Manager.</w:t>
      </w:r>
    </w:p>
    <w:p w14:paraId="222C4D0C" w14:textId="77777777" w:rsidR="004A2D97" w:rsidRPr="00E95DEB" w:rsidRDefault="004A2D97" w:rsidP="004A2D97">
      <w:pPr>
        <w:autoSpaceDE w:val="0"/>
        <w:autoSpaceDN w:val="0"/>
        <w:adjustRightInd w:val="0"/>
        <w:spacing w:after="0" w:line="240" w:lineRule="auto"/>
        <w:rPr>
          <w:rFonts w:ascii="Arial" w:hAnsi="Arial" w:cs="Arial"/>
          <w:bCs/>
          <w:sz w:val="24"/>
          <w:szCs w:val="24"/>
        </w:rPr>
      </w:pPr>
    </w:p>
    <w:p w14:paraId="1894983C" w14:textId="6D93E45A"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Respectfully submitted by:</w:t>
      </w:r>
      <w:r w:rsidRPr="00E95DEB">
        <w:rPr>
          <w:rFonts w:ascii="Arial" w:hAnsi="Arial" w:cs="Arial"/>
          <w:bCs/>
          <w:sz w:val="24"/>
          <w:szCs w:val="24"/>
        </w:rPr>
        <w:tab/>
      </w:r>
      <w:r w:rsidRPr="00F8612B">
        <w:rPr>
          <w:rFonts w:ascii="Arial" w:hAnsi="Arial" w:cs="Arial"/>
          <w:bCs/>
          <w:sz w:val="24"/>
          <w:szCs w:val="24"/>
          <w:highlight w:val="yellow"/>
        </w:rPr>
        <w:t>____________________</w:t>
      </w:r>
      <w:r>
        <w:rPr>
          <w:rFonts w:ascii="Arial" w:hAnsi="Arial" w:cs="Arial"/>
          <w:bCs/>
          <w:sz w:val="24"/>
          <w:szCs w:val="24"/>
        </w:rPr>
        <w:t xml:space="preserve">__ Remodeling Consultant     </w:t>
      </w:r>
      <w:r w:rsidRPr="00E95DEB">
        <w:rPr>
          <w:rFonts w:ascii="Arial" w:hAnsi="Arial" w:cs="Arial"/>
          <w:bCs/>
          <w:sz w:val="24"/>
          <w:szCs w:val="24"/>
        </w:rPr>
        <w:t xml:space="preserve">Date: </w:t>
      </w:r>
      <w:r w:rsidR="00404730">
        <w:rPr>
          <w:rFonts w:ascii="Arial" w:hAnsi="Arial" w:cs="Arial"/>
          <w:bCs/>
          <w:sz w:val="24"/>
          <w:szCs w:val="24"/>
        </w:rPr>
        <w:t>5/8/17</w:t>
      </w:r>
    </w:p>
    <w:p w14:paraId="17A0E53B" w14:textId="0ED59B1C"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Print Name: </w:t>
      </w:r>
      <w:r>
        <w:rPr>
          <w:rFonts w:ascii="Arial" w:hAnsi="Arial" w:cs="Arial"/>
          <w:bCs/>
          <w:sz w:val="24"/>
          <w:szCs w:val="24"/>
        </w:rPr>
        <w:tab/>
        <w:t xml:space="preserve">                      </w:t>
      </w:r>
      <w:r w:rsidR="00404730">
        <w:rPr>
          <w:rFonts w:ascii="Arial" w:hAnsi="Arial" w:cs="Arial"/>
          <w:bCs/>
          <w:sz w:val="24"/>
          <w:szCs w:val="24"/>
        </w:rPr>
        <w:t>Matthew Slingerland</w:t>
      </w:r>
    </w:p>
    <w:p w14:paraId="1286BB17" w14:textId="77777777" w:rsidR="004A2D97" w:rsidRDefault="004A2D97" w:rsidP="004A2D97">
      <w:pPr>
        <w:autoSpaceDE w:val="0"/>
        <w:autoSpaceDN w:val="0"/>
        <w:adjustRightInd w:val="0"/>
        <w:spacing w:after="0" w:line="240" w:lineRule="auto"/>
        <w:rPr>
          <w:rFonts w:ascii="Arial" w:hAnsi="Arial" w:cs="Arial"/>
          <w:bCs/>
          <w:sz w:val="24"/>
          <w:szCs w:val="24"/>
        </w:rPr>
      </w:pPr>
    </w:p>
    <w:p w14:paraId="55C40CBD" w14:textId="77777777" w:rsidR="004A2D97" w:rsidRPr="00E95DEB" w:rsidRDefault="004A2D97" w:rsidP="004A2D97">
      <w:pPr>
        <w:autoSpaceDE w:val="0"/>
        <w:autoSpaceDN w:val="0"/>
        <w:adjustRightInd w:val="0"/>
        <w:spacing w:after="0" w:line="240" w:lineRule="auto"/>
        <w:rPr>
          <w:rFonts w:ascii="Arial" w:hAnsi="Arial" w:cs="Arial"/>
          <w:bCs/>
          <w:sz w:val="24"/>
          <w:szCs w:val="24"/>
        </w:rPr>
      </w:pPr>
    </w:p>
    <w:p w14:paraId="5D298F04" w14:textId="5986969D" w:rsidR="004A2D97" w:rsidRPr="00E95DEB" w:rsidRDefault="004A2D97" w:rsidP="004A2D97">
      <w:pPr>
        <w:autoSpaceDE w:val="0"/>
        <w:autoSpaceDN w:val="0"/>
        <w:adjustRightInd w:val="0"/>
        <w:spacing w:after="0" w:line="240" w:lineRule="auto"/>
        <w:rPr>
          <w:rFonts w:ascii="Arial" w:hAnsi="Arial" w:cs="Arial"/>
          <w:bCs/>
          <w:sz w:val="24"/>
          <w:szCs w:val="24"/>
        </w:rPr>
      </w:pPr>
      <w:r>
        <w:rPr>
          <w:rFonts w:ascii="Arial" w:hAnsi="Arial" w:cs="Arial"/>
          <w:bCs/>
          <w:sz w:val="24"/>
          <w:szCs w:val="24"/>
        </w:rPr>
        <w:t>Company a</w:t>
      </w:r>
      <w:r w:rsidRPr="00E95DEB">
        <w:rPr>
          <w:rFonts w:ascii="Arial" w:hAnsi="Arial" w:cs="Arial"/>
          <w:bCs/>
          <w:sz w:val="24"/>
          <w:szCs w:val="24"/>
        </w:rPr>
        <w:t>pp</w:t>
      </w:r>
      <w:r>
        <w:rPr>
          <w:rFonts w:ascii="Arial" w:hAnsi="Arial" w:cs="Arial"/>
          <w:bCs/>
          <w:sz w:val="24"/>
          <w:szCs w:val="24"/>
        </w:rPr>
        <w:t>roval by</w:t>
      </w:r>
      <w:r w:rsidRPr="00F8612B">
        <w:rPr>
          <w:rFonts w:ascii="Arial" w:hAnsi="Arial" w:cs="Arial"/>
          <w:bCs/>
          <w:sz w:val="24"/>
          <w:szCs w:val="24"/>
          <w:highlight w:val="yellow"/>
        </w:rPr>
        <w:t>:____________________</w:t>
      </w:r>
      <w:r w:rsidRPr="00E95DEB">
        <w:rPr>
          <w:rFonts w:ascii="Arial" w:hAnsi="Arial" w:cs="Arial"/>
          <w:bCs/>
          <w:sz w:val="24"/>
          <w:szCs w:val="24"/>
        </w:rPr>
        <w:t>__</w:t>
      </w:r>
      <w:r w:rsidRPr="00E95DEB">
        <w:rPr>
          <w:rFonts w:ascii="Arial" w:hAnsi="Arial" w:cs="Arial"/>
          <w:bCs/>
          <w:sz w:val="24"/>
          <w:szCs w:val="24"/>
        </w:rPr>
        <w:tab/>
        <w:t xml:space="preserve">Jay Cipriani, President      </w:t>
      </w:r>
      <w:r w:rsidRPr="00E95DEB">
        <w:rPr>
          <w:rFonts w:ascii="Arial" w:hAnsi="Arial" w:cs="Arial"/>
          <w:bCs/>
          <w:sz w:val="24"/>
          <w:szCs w:val="24"/>
        </w:rPr>
        <w:tab/>
        <w:t xml:space="preserve">Date: </w:t>
      </w:r>
      <w:r w:rsidR="00404730">
        <w:rPr>
          <w:rFonts w:ascii="Arial" w:hAnsi="Arial" w:cs="Arial"/>
          <w:bCs/>
          <w:sz w:val="24"/>
          <w:szCs w:val="24"/>
        </w:rPr>
        <w:t>5/8/17</w:t>
      </w:r>
      <w:r w:rsidR="00404730" w:rsidRPr="00E95DEB">
        <w:rPr>
          <w:rFonts w:ascii="Arial" w:hAnsi="Arial" w:cs="Arial"/>
          <w:bCs/>
          <w:sz w:val="24"/>
          <w:szCs w:val="24"/>
        </w:rPr>
        <w:t xml:space="preserve">        </w:t>
      </w:r>
    </w:p>
    <w:p w14:paraId="1E607CEC" w14:textId="77777777"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                                                  </w:t>
      </w:r>
      <w:r>
        <w:rPr>
          <w:rFonts w:ascii="Arial" w:hAnsi="Arial" w:cs="Arial"/>
          <w:bCs/>
          <w:sz w:val="24"/>
          <w:szCs w:val="24"/>
        </w:rPr>
        <w:t xml:space="preserve">                                    </w:t>
      </w:r>
      <w:r w:rsidRPr="00E95DEB">
        <w:rPr>
          <w:rFonts w:ascii="Arial" w:hAnsi="Arial" w:cs="Arial"/>
          <w:bCs/>
          <w:sz w:val="24"/>
          <w:szCs w:val="24"/>
        </w:rPr>
        <w:t xml:space="preserve">Mark Simone, General Manager    </w:t>
      </w:r>
      <w:r w:rsidRPr="00E95DEB">
        <w:rPr>
          <w:rFonts w:ascii="Arial" w:hAnsi="Arial" w:cs="Arial"/>
          <w:bCs/>
          <w:sz w:val="24"/>
          <w:szCs w:val="24"/>
        </w:rPr>
        <w:tab/>
      </w:r>
    </w:p>
    <w:p w14:paraId="76A535DC" w14:textId="77777777" w:rsidR="004A2D97" w:rsidRPr="00E95DEB" w:rsidRDefault="004A2D97" w:rsidP="004A2D97">
      <w:pPr>
        <w:autoSpaceDE w:val="0"/>
        <w:autoSpaceDN w:val="0"/>
        <w:adjustRightInd w:val="0"/>
        <w:spacing w:after="0" w:line="240" w:lineRule="auto"/>
        <w:rPr>
          <w:rFonts w:ascii="Arial" w:hAnsi="Arial" w:cs="Arial"/>
          <w:bCs/>
          <w:sz w:val="24"/>
          <w:szCs w:val="24"/>
        </w:rPr>
      </w:pPr>
    </w:p>
    <w:p w14:paraId="3B1027BE" w14:textId="77777777"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The above prices, specifications and conditions are satisfactory and are hereby accepted.  </w:t>
      </w:r>
    </w:p>
    <w:p w14:paraId="75D1705F" w14:textId="77777777" w:rsidR="004A2D97" w:rsidRPr="00E95DEB" w:rsidRDefault="004A2D97" w:rsidP="004A2D97">
      <w:pPr>
        <w:autoSpaceDE w:val="0"/>
        <w:autoSpaceDN w:val="0"/>
        <w:adjustRightInd w:val="0"/>
        <w:spacing w:after="0" w:line="240" w:lineRule="auto"/>
        <w:rPr>
          <w:rFonts w:ascii="Arial" w:hAnsi="Arial" w:cs="Arial"/>
          <w:bCs/>
          <w:sz w:val="24"/>
          <w:szCs w:val="24"/>
        </w:rPr>
      </w:pPr>
    </w:p>
    <w:p w14:paraId="7ED0F03B" w14:textId="77777777"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I, THE AFORESAID OWNER, CERTIFY THAT IMMEDIATELY AFTER THE SIGNING OF THE AFORESAID AGREEMENT, A COMPLETELY EXECUTED COPY WAS FURNISHED TO ME ALONG WITH TWO COPIES OF THE RIGHT TO CANCEL NOTICE.</w:t>
      </w:r>
      <w:r>
        <w:rPr>
          <w:rFonts w:ascii="Arial" w:hAnsi="Arial" w:cs="Arial"/>
          <w:bCs/>
          <w:sz w:val="24"/>
          <w:szCs w:val="24"/>
        </w:rPr>
        <w:t xml:space="preserve"> I ALSO RECEIVED A RENOVATE RIGHT PAMPHLET.</w:t>
      </w:r>
      <w:r w:rsidRPr="00E95DEB">
        <w:rPr>
          <w:rFonts w:ascii="Arial" w:hAnsi="Arial" w:cs="Arial"/>
          <w:bCs/>
          <w:sz w:val="24"/>
          <w:szCs w:val="24"/>
        </w:rPr>
        <w:t xml:space="preserve"> </w:t>
      </w:r>
    </w:p>
    <w:p w14:paraId="309D143A" w14:textId="77777777" w:rsidR="004A2D97" w:rsidRPr="00E95DEB" w:rsidRDefault="004A2D97" w:rsidP="004A2D97">
      <w:pPr>
        <w:autoSpaceDE w:val="0"/>
        <w:autoSpaceDN w:val="0"/>
        <w:adjustRightInd w:val="0"/>
        <w:spacing w:after="0" w:line="240" w:lineRule="auto"/>
        <w:rPr>
          <w:rFonts w:ascii="Arial" w:hAnsi="Arial" w:cs="Arial"/>
          <w:bCs/>
          <w:sz w:val="24"/>
          <w:szCs w:val="24"/>
        </w:rPr>
      </w:pPr>
    </w:p>
    <w:p w14:paraId="151DB43D" w14:textId="77777777" w:rsidR="004A2D97"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The U.S. Environmental Protection Agency requires that we, as professional Remodelers, distribute this pamphlet to Owners and tenants of pre-1978 housing before starting any remodeling activities.</w:t>
      </w:r>
    </w:p>
    <w:p w14:paraId="2F98405C" w14:textId="77777777" w:rsidR="004A2D97" w:rsidRDefault="004A2D97" w:rsidP="004A2D97">
      <w:pPr>
        <w:autoSpaceDE w:val="0"/>
        <w:autoSpaceDN w:val="0"/>
        <w:adjustRightInd w:val="0"/>
        <w:spacing w:after="0" w:line="240" w:lineRule="auto"/>
        <w:rPr>
          <w:rFonts w:ascii="Arial" w:hAnsi="Arial" w:cs="Arial"/>
          <w:bCs/>
          <w:sz w:val="24"/>
          <w:szCs w:val="24"/>
        </w:rPr>
      </w:pPr>
    </w:p>
    <w:p w14:paraId="7EE9C5BC" w14:textId="77777777" w:rsidR="004A2D97" w:rsidRPr="00FB29F4" w:rsidRDefault="004A2D97" w:rsidP="004A2D97">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FOR INFORMATION ABOUT CONTRACTORS AND THE CONTRACTORS’ REGISTRATION ACT, CONTACT THE NEW JERSEY DEPARTMENT OF LAW AND PUBLIC SAFETY, DIVISION OF CONSUMER AFFAIRS AT 1-888-656-6225</w:t>
      </w:r>
    </w:p>
    <w:p w14:paraId="6953C5F7" w14:textId="77777777" w:rsidR="004A2D97" w:rsidRPr="00E95DEB" w:rsidRDefault="004A2D97" w:rsidP="004A2D97">
      <w:pPr>
        <w:autoSpaceDE w:val="0"/>
        <w:autoSpaceDN w:val="0"/>
        <w:adjustRightInd w:val="0"/>
        <w:spacing w:after="0" w:line="240" w:lineRule="auto"/>
        <w:rPr>
          <w:rFonts w:ascii="Arial" w:hAnsi="Arial" w:cs="Arial"/>
          <w:bCs/>
          <w:sz w:val="24"/>
          <w:szCs w:val="24"/>
        </w:rPr>
      </w:pPr>
    </w:p>
    <w:p w14:paraId="4DDE7A8F" w14:textId="77777777" w:rsidR="004A2D97" w:rsidRPr="00E95DEB" w:rsidRDefault="004A2D97" w:rsidP="004A2D97">
      <w:pPr>
        <w:autoSpaceDE w:val="0"/>
        <w:autoSpaceDN w:val="0"/>
        <w:adjustRightInd w:val="0"/>
        <w:spacing w:after="0" w:line="240" w:lineRule="auto"/>
        <w:rPr>
          <w:rFonts w:ascii="Arial" w:hAnsi="Arial" w:cs="Arial"/>
          <w:bCs/>
          <w:sz w:val="24"/>
          <w:szCs w:val="24"/>
        </w:rPr>
      </w:pPr>
    </w:p>
    <w:p w14:paraId="6B109404" w14:textId="77777777" w:rsidR="004A2D97" w:rsidRPr="00E95DEB" w:rsidRDefault="004A2D97" w:rsidP="004A2D97">
      <w:pPr>
        <w:autoSpaceDE w:val="0"/>
        <w:autoSpaceDN w:val="0"/>
        <w:adjustRightInd w:val="0"/>
        <w:spacing w:after="0" w:line="240" w:lineRule="auto"/>
        <w:rPr>
          <w:rFonts w:ascii="Arial" w:hAnsi="Arial" w:cs="Arial"/>
          <w:bCs/>
          <w:sz w:val="24"/>
          <w:szCs w:val="24"/>
        </w:rPr>
      </w:pPr>
      <w:r w:rsidRPr="00E95DEB">
        <w:rPr>
          <w:rFonts w:ascii="Arial" w:hAnsi="Arial" w:cs="Arial"/>
          <w:bCs/>
          <w:sz w:val="24"/>
          <w:szCs w:val="24"/>
        </w:rPr>
        <w:t xml:space="preserve">DATE </w:t>
      </w:r>
      <w:r w:rsidRPr="00F8612B">
        <w:rPr>
          <w:rFonts w:ascii="Arial" w:hAnsi="Arial" w:cs="Arial"/>
          <w:bCs/>
          <w:sz w:val="24"/>
          <w:szCs w:val="24"/>
          <w:highlight w:val="yellow"/>
        </w:rPr>
        <w:t>_________</w:t>
      </w:r>
      <w:r w:rsidRPr="00E95DEB">
        <w:rPr>
          <w:rFonts w:ascii="Arial" w:hAnsi="Arial" w:cs="Arial"/>
          <w:bCs/>
          <w:sz w:val="24"/>
          <w:szCs w:val="24"/>
        </w:rPr>
        <w:t xml:space="preserve">   SIGNATURE(S)   X</w:t>
      </w:r>
      <w:r w:rsidRPr="006D6807">
        <w:rPr>
          <w:rFonts w:ascii="Arial" w:hAnsi="Arial" w:cs="Arial"/>
          <w:bCs/>
          <w:sz w:val="24"/>
          <w:szCs w:val="24"/>
          <w:highlight w:val="yellow"/>
        </w:rPr>
        <w:t>________________________  X ______________________</w:t>
      </w:r>
    </w:p>
    <w:p w14:paraId="760B5603" w14:textId="77777777" w:rsidR="004A2D97" w:rsidRPr="00E95DEB" w:rsidRDefault="004A2D97" w:rsidP="004A2D97">
      <w:pPr>
        <w:rPr>
          <w:rFonts w:ascii="Arial" w:hAnsi="Arial" w:cs="Arial"/>
          <w:sz w:val="24"/>
          <w:szCs w:val="24"/>
        </w:rPr>
      </w:pPr>
    </w:p>
    <w:p w14:paraId="2BEF94F9" w14:textId="77777777" w:rsidR="004A2D97" w:rsidRPr="00E95DEB" w:rsidRDefault="004A2D97" w:rsidP="004A2D97">
      <w:pPr>
        <w:rPr>
          <w:rFonts w:ascii="Arial" w:hAnsi="Arial" w:cs="Arial"/>
          <w:sz w:val="24"/>
          <w:szCs w:val="24"/>
        </w:rPr>
      </w:pPr>
    </w:p>
    <w:p w14:paraId="2132CCE1" w14:textId="77777777" w:rsidR="00F50D50" w:rsidRDefault="00F50D50" w:rsidP="003D3403">
      <w:pPr>
        <w:rPr>
          <w:rFonts w:ascii="Arial" w:hAnsi="Arial" w:cs="Arial"/>
          <w:sz w:val="24"/>
          <w:szCs w:val="24"/>
        </w:rPr>
      </w:pPr>
    </w:p>
    <w:p w14:paraId="34EAA4F6" w14:textId="77777777" w:rsidR="004A2D97" w:rsidRDefault="004A2D97" w:rsidP="003D3403">
      <w:pPr>
        <w:rPr>
          <w:rFonts w:ascii="Arial" w:hAnsi="Arial" w:cs="Arial"/>
          <w:sz w:val="24"/>
          <w:szCs w:val="24"/>
        </w:rPr>
      </w:pPr>
    </w:p>
    <w:p w14:paraId="28C74750" w14:textId="77777777" w:rsidR="004A2D97" w:rsidRDefault="004A2D97" w:rsidP="003D3403">
      <w:pPr>
        <w:rPr>
          <w:rFonts w:ascii="Arial" w:hAnsi="Arial" w:cs="Arial"/>
          <w:sz w:val="24"/>
          <w:szCs w:val="24"/>
        </w:rPr>
      </w:pPr>
    </w:p>
    <w:p w14:paraId="000788A8" w14:textId="77777777" w:rsidR="004A2D97" w:rsidRDefault="004A2D97" w:rsidP="003D3403">
      <w:pPr>
        <w:rPr>
          <w:rFonts w:ascii="Arial" w:hAnsi="Arial" w:cs="Arial"/>
          <w:sz w:val="24"/>
          <w:szCs w:val="24"/>
        </w:rPr>
      </w:pPr>
    </w:p>
    <w:p w14:paraId="3C12382C" w14:textId="77777777" w:rsidR="004A2D97" w:rsidRDefault="004A2D97" w:rsidP="003D3403">
      <w:pPr>
        <w:rPr>
          <w:rFonts w:ascii="Arial" w:hAnsi="Arial" w:cs="Arial"/>
          <w:sz w:val="24"/>
          <w:szCs w:val="24"/>
        </w:rPr>
      </w:pPr>
    </w:p>
    <w:p w14:paraId="2201D118" w14:textId="77777777" w:rsidR="004A2D97" w:rsidRPr="00E95DEB" w:rsidRDefault="004A2D97" w:rsidP="003D3403">
      <w:pPr>
        <w:rPr>
          <w:rFonts w:ascii="Arial" w:hAnsi="Arial" w:cs="Arial"/>
          <w:sz w:val="24"/>
          <w:szCs w:val="24"/>
        </w:rPr>
      </w:pPr>
    </w:p>
    <w:p w14:paraId="3ABF566B" w14:textId="77777777" w:rsidR="00F50D50" w:rsidRPr="00E95DEB" w:rsidRDefault="00F50D50" w:rsidP="003D3403">
      <w:pPr>
        <w:rPr>
          <w:rFonts w:ascii="Arial" w:hAnsi="Arial" w:cs="Arial"/>
          <w:sz w:val="24"/>
          <w:szCs w:val="24"/>
        </w:rPr>
      </w:pPr>
    </w:p>
    <w:p w14:paraId="59631266" w14:textId="77777777" w:rsidR="00F50D50" w:rsidRPr="00E95DEB" w:rsidRDefault="00F8612B" w:rsidP="003D3403">
      <w:pPr>
        <w:rPr>
          <w:rFonts w:ascii="Arial" w:hAnsi="Arial" w:cs="Arial"/>
          <w:sz w:val="24"/>
          <w:szCs w:val="24"/>
        </w:rPr>
      </w:pPr>
      <w:r w:rsidRPr="007B361E">
        <w:rPr>
          <w:rFonts w:ascii="Helv" w:eastAsia="Times New Roman" w:hAnsi="Helv" w:cs="Times New Roman"/>
          <w:noProof/>
          <w:color w:val="FFFF00"/>
          <w:sz w:val="24"/>
          <w:szCs w:val="24"/>
        </w:rPr>
        <w:drawing>
          <wp:anchor distT="0" distB="0" distL="114300" distR="114300" simplePos="0" relativeHeight="251653632" behindDoc="0" locked="0" layoutInCell="1" allowOverlap="1" wp14:anchorId="6B646BD9" wp14:editId="068A4B16">
            <wp:simplePos x="0" y="0"/>
            <wp:positionH relativeFrom="column">
              <wp:posOffset>-1</wp:posOffset>
            </wp:positionH>
            <wp:positionV relativeFrom="paragraph">
              <wp:posOffset>291465</wp:posOffset>
            </wp:positionV>
            <wp:extent cx="7572375" cy="6867525"/>
            <wp:effectExtent l="0" t="0" r="9525" b="9525"/>
            <wp:wrapNone/>
            <wp:docPr id="11623" name="Picture 11623"/>
            <wp:cNvGraphicFramePr/>
            <a:graphic xmlns:a="http://schemas.openxmlformats.org/drawingml/2006/main">
              <a:graphicData uri="http://schemas.openxmlformats.org/drawingml/2006/picture">
                <pic:pic xmlns:pic="http://schemas.openxmlformats.org/drawingml/2006/picture">
                  <pic:nvPicPr>
                    <pic:cNvPr id="11623" name="Picture 400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843" b="43124"/>
                    <a:stretch/>
                  </pic:blipFill>
                  <pic:spPr bwMode="auto">
                    <a:xfrm>
                      <a:off x="0" y="0"/>
                      <a:ext cx="7572375" cy="686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C5B07D" w14:textId="77777777" w:rsidR="00F50D50" w:rsidRPr="00E95DEB" w:rsidRDefault="00F50D50" w:rsidP="003D3403">
      <w:pPr>
        <w:rPr>
          <w:rFonts w:ascii="Arial" w:hAnsi="Arial" w:cs="Arial"/>
          <w:sz w:val="24"/>
          <w:szCs w:val="24"/>
        </w:rPr>
      </w:pPr>
    </w:p>
    <w:p w14:paraId="631098A7" w14:textId="77777777" w:rsidR="004E08B5" w:rsidRPr="00E95DEB" w:rsidRDefault="004E08B5" w:rsidP="003D3403">
      <w:pPr>
        <w:rPr>
          <w:rFonts w:ascii="Arial" w:hAnsi="Arial" w:cs="Arial"/>
          <w:sz w:val="24"/>
          <w:szCs w:val="24"/>
        </w:rPr>
      </w:pPr>
    </w:p>
    <w:p w14:paraId="0EBD386E" w14:textId="77777777" w:rsidR="00F50D50" w:rsidRPr="00E95DEB" w:rsidRDefault="00F50D50" w:rsidP="003D3403">
      <w:pPr>
        <w:rPr>
          <w:rFonts w:ascii="Arial" w:hAnsi="Arial" w:cs="Arial"/>
          <w:sz w:val="24"/>
          <w:szCs w:val="24"/>
        </w:rPr>
      </w:pPr>
    </w:p>
    <w:p w14:paraId="0C2A8DCF" w14:textId="77777777" w:rsidR="00F50D50" w:rsidRPr="00E95DEB" w:rsidRDefault="00F50D50" w:rsidP="003D3403">
      <w:pPr>
        <w:rPr>
          <w:rFonts w:ascii="Arial" w:hAnsi="Arial" w:cs="Arial"/>
          <w:sz w:val="24"/>
          <w:szCs w:val="24"/>
        </w:rPr>
      </w:pPr>
    </w:p>
    <w:p w14:paraId="578EFA5E" w14:textId="77777777" w:rsidR="00C56E12" w:rsidRPr="00E95DEB" w:rsidRDefault="00C56E12" w:rsidP="00C56E12">
      <w:pPr>
        <w:rPr>
          <w:rFonts w:ascii="Arial" w:hAnsi="Arial" w:cs="Arial"/>
          <w:sz w:val="24"/>
          <w:szCs w:val="24"/>
        </w:rPr>
      </w:pPr>
    </w:p>
    <w:tbl>
      <w:tblPr>
        <w:tblW w:w="12776" w:type="dxa"/>
        <w:tblInd w:w="108" w:type="dxa"/>
        <w:tblLook w:val="04A0" w:firstRow="1" w:lastRow="0" w:firstColumn="1" w:lastColumn="0" w:noHBand="0" w:noVBand="1"/>
      </w:tblPr>
      <w:tblGrid>
        <w:gridCol w:w="12776"/>
      </w:tblGrid>
      <w:tr w:rsidR="00C56E12" w:rsidRPr="00E95DEB" w14:paraId="46780206" w14:textId="77777777" w:rsidTr="00C56E12">
        <w:trPr>
          <w:trHeight w:val="285"/>
        </w:trPr>
        <w:tc>
          <w:tcPr>
            <w:tcW w:w="12776" w:type="dxa"/>
            <w:tcBorders>
              <w:top w:val="nil"/>
              <w:left w:val="nil"/>
              <w:bottom w:val="nil"/>
              <w:right w:val="nil"/>
            </w:tcBorders>
            <w:shd w:val="clear" w:color="auto" w:fill="auto"/>
            <w:hideMark/>
          </w:tcPr>
          <w:p w14:paraId="2327BC85" w14:textId="77777777" w:rsidR="00C56E12" w:rsidRPr="00E95DEB" w:rsidRDefault="009732B5" w:rsidP="00C56E12">
            <w:pPr>
              <w:spacing w:after="0" w:line="240" w:lineRule="auto"/>
              <w:rPr>
                <w:rFonts w:ascii="Helv" w:eastAsia="Times New Roman" w:hAnsi="Helv" w:cs="Times New Roman"/>
                <w:b/>
                <w:bCs/>
                <w:sz w:val="24"/>
                <w:szCs w:val="24"/>
              </w:rPr>
            </w:pPr>
            <w:r w:rsidRPr="00E95DEB">
              <w:rPr>
                <w:rFonts w:ascii="Helv" w:eastAsia="Times New Roman" w:hAnsi="Helv" w:cs="Times New Roman"/>
                <w:noProof/>
                <w:sz w:val="24"/>
                <w:szCs w:val="24"/>
              </w:rPr>
              <mc:AlternateContent>
                <mc:Choice Requires="wps">
                  <w:drawing>
                    <wp:anchor distT="0" distB="0" distL="114300" distR="114300" simplePos="0" relativeHeight="251654656" behindDoc="0" locked="0" layoutInCell="1" allowOverlap="1" wp14:anchorId="026F4A29" wp14:editId="027CBF18">
                      <wp:simplePos x="0" y="0"/>
                      <wp:positionH relativeFrom="column">
                        <wp:posOffset>855345</wp:posOffset>
                      </wp:positionH>
                      <wp:positionV relativeFrom="paragraph">
                        <wp:posOffset>153670</wp:posOffset>
                      </wp:positionV>
                      <wp:extent cx="4981575" cy="247650"/>
                      <wp:effectExtent l="0" t="0" r="9525" b="0"/>
                      <wp:wrapNone/>
                      <wp:docPr id="9125" name="Text Box 9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247650"/>
                              </a:xfrm>
                              <a:prstGeom prst="rect">
                                <a:avLst/>
                              </a:prstGeom>
                              <a:solidFill>
                                <a:srgbClr xmlns:a14="http://schemas.microsoft.com/office/drawing/2010/main" val="FFFFFF" mc:Ignorable="a14" a14:legacySpreadsheetColorIndex="65"/>
                              </a:solidFill>
                              <a:ln>
                                <a:noFill/>
                              </a:ln>
                              <a:effectLst/>
                              <a:extLst>
                                <a:ext uri="{91240B29-F687-4F45-9708-019B960494DF}">
                                  <a14:hiddenLine xmlns:a14="http://schemas.microsoft.com/office/drawing/2010/main" w="9525" algn="ctr">
                                    <a:solidFill>
                                      <a:srgbClr val="000000" mc:Ignorable="a14" a14:legacySpreadsheetColorIndex="64"/>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3A4F822" w14:textId="77777777" w:rsidR="00AC7BDE" w:rsidRDefault="00AC7BDE" w:rsidP="00C56E12">
                                  <w:pPr>
                                    <w:pStyle w:val="NormalWeb"/>
                                    <w:spacing w:before="0" w:beforeAutospacing="0" w:after="0" w:afterAutospacing="0"/>
                                  </w:pPr>
                                  <w:r>
                                    <w:rPr>
                                      <w:rFonts w:ascii="Helv" w:hAnsi="Helv" w:cstheme="minorBidi"/>
                                      <w:b/>
                                      <w:bCs/>
                                      <w:color w:val="000000"/>
                                      <w:sz w:val="20"/>
                                      <w:szCs w:val="20"/>
                                    </w:rPr>
                                    <w:t xml:space="preserve">    </w:t>
                                  </w:r>
                                  <w:r>
                                    <w:rPr>
                                      <w:rFonts w:ascii="Helv" w:hAnsi="Helv" w:cstheme="minorBidi"/>
                                      <w:b/>
                                      <w:bCs/>
                                      <w:color w:val="000000"/>
                                    </w:rPr>
                                    <w:t xml:space="preserve">Cipriani Builders Inc. t/a  CIPRIANI REMODELING SOLUTIONS </w:t>
                                  </w:r>
                                </w:p>
                              </w:txbxContent>
                            </wps:txbx>
                            <wps:bodyPr vertOverflow="clip" wrap="square" lIns="27432" tIns="0" rIns="0" bIns="22860" anchor="b" upright="1">
                              <a:noAutofit/>
                            </wps:bodyPr>
                          </wps:wsp>
                        </a:graphicData>
                      </a:graphic>
                      <wp14:sizeRelH relativeFrom="page">
                        <wp14:pctWidth>0</wp14:pctWidth>
                      </wp14:sizeRelH>
                      <wp14:sizeRelV relativeFrom="page">
                        <wp14:pctHeight>0</wp14:pctHeight>
                      </wp14:sizeRelV>
                    </wp:anchor>
                  </w:drawing>
                </mc:Choice>
                <mc:Fallback>
                  <w:pict>
                    <v:shape w14:anchorId="026F4A29" id="Text Box 9125" o:spid="_x0000_s1027" type="#_x0000_t202" style="position:absolute;margin-left:67.35pt;margin-top:12.1pt;width:392.25pt;height: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" stroked="f">
                      <v:textbox inset="2.16pt,0,0,1.8pt">
                        <w:txbxContent>
                          <w:p w14:paraId="43A4F822" w14:textId="77777777" w:rsidR="00AC7BDE" w:rsidRDefault="00AC7BDE" w:rsidP="00C56E12">
                            <w:pPr>
                              <w:pStyle w:val="NormalWeb"/>
                              <w:spacing w:before="0" w:beforeAutospacing="0" w:after="0" w:afterAutospacing="0"/>
                            </w:pPr>
                            <w:r>
                              <w:rPr>
                                <w:rFonts w:ascii="Helv" w:hAnsi="Helv" w:cstheme="minorBidi"/>
                                <w:b/>
                                <w:bCs/>
                                <w:color w:val="000000"/>
                                <w:sz w:val="20"/>
                                <w:szCs w:val="20"/>
                              </w:rPr>
                              <w:t xml:space="preserve">    </w:t>
                            </w:r>
                            <w:r>
                              <w:rPr>
                                <w:rFonts w:ascii="Helv" w:hAnsi="Helv" w:cstheme="minorBidi"/>
                                <w:b/>
                                <w:bCs/>
                                <w:color w:val="000000"/>
                              </w:rPr>
                              <w:t xml:space="preserve">Cipriani Builders Inc. t/a  CIPRIANI REMODELING SOLUTIONS </w:t>
                            </w:r>
                          </w:p>
                        </w:txbxContent>
                      </v:textbox>
                    </v:shape>
                  </w:pict>
                </mc:Fallback>
              </mc:AlternateContent>
            </w:r>
          </w:p>
        </w:tc>
      </w:tr>
      <w:tr w:rsidR="00C56E12" w:rsidRPr="00E95DEB" w14:paraId="33D8BEAE" w14:textId="77777777" w:rsidTr="00C56E12">
        <w:trPr>
          <w:trHeight w:val="900"/>
        </w:trPr>
        <w:tc>
          <w:tcPr>
            <w:tcW w:w="12776" w:type="dxa"/>
            <w:tcBorders>
              <w:top w:val="nil"/>
              <w:left w:val="nil"/>
              <w:bottom w:val="nil"/>
              <w:right w:val="nil"/>
            </w:tcBorders>
            <w:shd w:val="clear" w:color="auto" w:fill="auto"/>
            <w:noWrap/>
            <w:vAlign w:val="bottom"/>
            <w:hideMark/>
          </w:tcPr>
          <w:p w14:paraId="04F27381" w14:textId="77777777" w:rsidR="00C56E12" w:rsidRPr="00E95DEB" w:rsidRDefault="00C56E12" w:rsidP="00C56E12">
            <w:pPr>
              <w:spacing w:after="0" w:line="240" w:lineRule="auto"/>
              <w:rPr>
                <w:rFonts w:ascii="Helv" w:eastAsia="Times New Roman" w:hAnsi="Helv" w:cs="Times New Roman"/>
                <w:sz w:val="24"/>
                <w:szCs w:val="24"/>
              </w:rPr>
            </w:pPr>
          </w:p>
          <w:tbl>
            <w:tblPr>
              <w:tblW w:w="0" w:type="auto"/>
              <w:tblCellSpacing w:w="0" w:type="dxa"/>
              <w:tblCellMar>
                <w:left w:w="0" w:type="dxa"/>
                <w:right w:w="0" w:type="dxa"/>
              </w:tblCellMar>
              <w:tblLook w:val="04A0" w:firstRow="1" w:lastRow="0" w:firstColumn="1" w:lastColumn="0" w:noHBand="0" w:noVBand="1"/>
            </w:tblPr>
            <w:tblGrid>
              <w:gridCol w:w="12560"/>
            </w:tblGrid>
            <w:tr w:rsidR="00C56E12" w:rsidRPr="00E95DEB" w14:paraId="65190F4F" w14:textId="77777777">
              <w:trPr>
                <w:trHeight w:val="900"/>
                <w:tblCellSpacing w:w="0" w:type="dxa"/>
              </w:trPr>
              <w:tc>
                <w:tcPr>
                  <w:tcW w:w="12760" w:type="dxa"/>
                  <w:tcBorders>
                    <w:top w:val="nil"/>
                    <w:left w:val="nil"/>
                    <w:bottom w:val="nil"/>
                    <w:right w:val="nil"/>
                  </w:tcBorders>
                  <w:shd w:val="clear" w:color="auto" w:fill="auto"/>
                  <w:hideMark/>
                </w:tcPr>
                <w:p w14:paraId="6445CEBD" w14:textId="77777777" w:rsidR="00C56E12" w:rsidRPr="00E95DEB" w:rsidRDefault="009732B5" w:rsidP="00C56E12">
                  <w:pPr>
                    <w:spacing w:after="0" w:line="240" w:lineRule="auto"/>
                    <w:rPr>
                      <w:rFonts w:ascii="Helv" w:eastAsia="Times New Roman" w:hAnsi="Helv" w:cs="Times New Roman"/>
                      <w:b/>
                      <w:bCs/>
                      <w:sz w:val="24"/>
                      <w:szCs w:val="24"/>
                    </w:rPr>
                  </w:pPr>
                  <w:r w:rsidRPr="00E95DEB">
                    <w:rPr>
                      <w:rFonts w:ascii="Helv" w:eastAsia="Times New Roman" w:hAnsi="Helv" w:cs="Times New Roman"/>
                      <w:noProof/>
                      <w:sz w:val="24"/>
                      <w:szCs w:val="24"/>
                    </w:rPr>
                    <mc:AlternateContent>
                      <mc:Choice Requires="wps">
                        <w:drawing>
                          <wp:anchor distT="0" distB="0" distL="114300" distR="114300" simplePos="0" relativeHeight="251658752" behindDoc="0" locked="0" layoutInCell="1" allowOverlap="1" wp14:anchorId="06BBB80B" wp14:editId="6A902A92">
                            <wp:simplePos x="0" y="0"/>
                            <wp:positionH relativeFrom="column">
                              <wp:posOffset>5057775</wp:posOffset>
                            </wp:positionH>
                            <wp:positionV relativeFrom="paragraph">
                              <wp:posOffset>415290</wp:posOffset>
                            </wp:positionV>
                            <wp:extent cx="1066800" cy="285750"/>
                            <wp:effectExtent l="0" t="0" r="0" b="0"/>
                            <wp:wrapNone/>
                            <wp:docPr id="9129" name="Text Box 9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85750"/>
                                    </a:xfrm>
                                    <a:prstGeom prst="rect">
                                      <a:avLst/>
                                    </a:prstGeom>
                                    <a:solidFill>
                                      <a:srgbClr xmlns:a14="http://schemas.microsoft.com/office/drawing/2010/main" val="FFFFFF" mc:Ignorable="a14" a14:legacySpreadsheetColorIndex="65"/>
                                    </a:solidFill>
                                    <a:ln>
                                      <a:noFill/>
                                    </a:ln>
                                    <a:effectLst/>
                                    <a:extLst>
                                      <a:ext uri="{91240B29-F687-4F45-9708-019B960494DF}">
                                        <a14:hiddenLine xmlns:a14="http://schemas.microsoft.com/office/drawing/2010/main" w="9525" algn="ctr">
                                          <a:solidFill>
                                            <a:srgbClr val="000000" mc:Ignorable="a14" a14:legacySpreadsheetColorIndex="64"/>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C4EFBE"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1/15/2020</w:t>
                                        </w:r>
                                      </w:p>
                                    </w:txbxContent>
                                  </wps:txbx>
                                  <wps:bodyPr vertOverflow="clip" wrap="square" lIns="27432" tIns="0" rIns="27432" bIns="22860" anchor="b" upright="1"/>
                                </wps:wsp>
                              </a:graphicData>
                            </a:graphic>
                            <wp14:sizeRelH relativeFrom="page">
                              <wp14:pctWidth>0</wp14:pctWidth>
                            </wp14:sizeRelH>
                            <wp14:sizeRelV relativeFrom="page">
                              <wp14:pctHeight>0</wp14:pctHeight>
                            </wp14:sizeRelV>
                          </wp:anchor>
                        </w:drawing>
                      </mc:Choice>
                      <mc:Fallback>
                        <w:pict>
                          <v:shape w14:anchorId="06BBB80B" id="Text Box 9129" o:spid="_x0000_s1028" type="#_x0000_t202" style="position:absolute;margin-left:398.25pt;margin-top:32.7pt;width:84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" stroked="f">
                            <v:textbox inset="2.16pt,0,2.16pt,1.8pt">
                              <w:txbxContent>
                                <w:p w14:paraId="09C4EFBE"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1/15/2020</w:t>
                                  </w:r>
                                </w:p>
                              </w:txbxContent>
                            </v:textbox>
                          </v:shape>
                        </w:pict>
                      </mc:Fallback>
                    </mc:AlternateContent>
                  </w:r>
                  <w:r w:rsidRPr="00E95DEB">
                    <w:rPr>
                      <w:rFonts w:ascii="Helv" w:eastAsia="Times New Roman" w:hAnsi="Helv" w:cs="Times New Roman"/>
                      <w:noProof/>
                      <w:sz w:val="24"/>
                      <w:szCs w:val="24"/>
                    </w:rPr>
                    <mc:AlternateContent>
                      <mc:Choice Requires="wps">
                        <w:drawing>
                          <wp:anchor distT="0" distB="0" distL="114300" distR="114300" simplePos="0" relativeHeight="251659776" behindDoc="0" locked="0" layoutInCell="1" allowOverlap="1" wp14:anchorId="37BE1E8A" wp14:editId="13A6734B">
                            <wp:simplePos x="0" y="0"/>
                            <wp:positionH relativeFrom="column">
                              <wp:posOffset>188595</wp:posOffset>
                            </wp:positionH>
                            <wp:positionV relativeFrom="paragraph">
                              <wp:posOffset>307340</wp:posOffset>
                            </wp:positionV>
                            <wp:extent cx="1905000" cy="190500"/>
                            <wp:effectExtent l="0" t="0" r="0" b="0"/>
                            <wp:wrapNone/>
                            <wp:docPr id="9130" name="Text Box 9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90500"/>
                                    </a:xfrm>
                                    <a:prstGeom prst="rect">
                                      <a:avLst/>
                                    </a:prstGeom>
                                    <a:solidFill>
                                      <a:srgbClr xmlns:a14="http://schemas.microsoft.com/office/drawing/2010/main" val="FFFFFF" mc:Ignorable="a14" a14:legacySpreadsheetColorIndex="65"/>
                                    </a:solidFill>
                                    <a:ln>
                                      <a:noFill/>
                                    </a:ln>
                                    <a:effectLst/>
                                    <a:extLst>
                                      <a:ext uri="{91240B29-F687-4F45-9708-019B960494DF}">
                                        <a14:hiddenLine xmlns:a14="http://schemas.microsoft.com/office/drawing/2010/main" w="9525" algn="ctr">
                                          <a:solidFill>
                                            <a:srgbClr val="000000" mc:Ignorable="a14" a14:legacySpreadsheetColorIndex="64"/>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C05FDD"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NAT-19527-1</w:t>
                                        </w:r>
                                      </w:p>
                                    </w:txbxContent>
                                  </wps:txbx>
                                  <wps:bodyPr vertOverflow="clip" wrap="square" lIns="27432" tIns="0" rIns="27432" bIns="22860" anchor="b" upright="1">
                                    <a:noAutofit/>
                                  </wps:bodyPr>
                                </wps:wsp>
                              </a:graphicData>
                            </a:graphic>
                            <wp14:sizeRelH relativeFrom="page">
                              <wp14:pctWidth>0</wp14:pctWidth>
                            </wp14:sizeRelH>
                            <wp14:sizeRelV relativeFrom="page">
                              <wp14:pctHeight>0</wp14:pctHeight>
                            </wp14:sizeRelV>
                          </wp:anchor>
                        </w:drawing>
                      </mc:Choice>
                      <mc:Fallback>
                        <w:pict>
                          <v:shape w14:anchorId="37BE1E8A" id="Text Box 9130" o:spid="_x0000_s1029" type="#_x0000_t202" style="position:absolute;margin-left:14.85pt;margin-top:24.2pt;width:150pt;height: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" stroked="f">
                            <v:textbox inset="2.16pt,0,2.16pt,1.8pt">
                              <w:txbxContent>
                                <w:p w14:paraId="79C05FDD"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NAT-19527-1</w:t>
                                  </w:r>
                                </w:p>
                              </w:txbxContent>
                            </v:textbox>
                          </v:shape>
                        </w:pict>
                      </mc:Fallback>
                    </mc:AlternateContent>
                  </w:r>
                </w:p>
              </w:tc>
            </w:tr>
          </w:tbl>
          <w:p w14:paraId="0D6D440F" w14:textId="77777777" w:rsidR="00C56E12" w:rsidRPr="00E95DEB" w:rsidRDefault="00C56E12" w:rsidP="00C56E12">
            <w:pPr>
              <w:spacing w:after="0" w:line="240" w:lineRule="auto"/>
              <w:rPr>
                <w:rFonts w:ascii="Helv" w:eastAsia="Times New Roman" w:hAnsi="Helv" w:cs="Times New Roman"/>
                <w:sz w:val="24"/>
                <w:szCs w:val="24"/>
              </w:rPr>
            </w:pPr>
          </w:p>
        </w:tc>
      </w:tr>
      <w:tr w:rsidR="00C56E12" w:rsidRPr="00E95DEB" w14:paraId="3730B54C" w14:textId="77777777" w:rsidTr="00C56E12">
        <w:trPr>
          <w:trHeight w:val="900"/>
        </w:trPr>
        <w:tc>
          <w:tcPr>
            <w:tcW w:w="12776" w:type="dxa"/>
            <w:tcBorders>
              <w:top w:val="nil"/>
              <w:left w:val="nil"/>
              <w:bottom w:val="nil"/>
              <w:right w:val="nil"/>
            </w:tcBorders>
            <w:shd w:val="clear" w:color="auto" w:fill="auto"/>
            <w:hideMark/>
          </w:tcPr>
          <w:p w14:paraId="1D17DAC7" w14:textId="77777777" w:rsidR="00C56E12" w:rsidRPr="00E95DEB" w:rsidRDefault="00C56E12" w:rsidP="00C56E12">
            <w:pPr>
              <w:spacing w:after="0" w:line="240" w:lineRule="auto"/>
              <w:rPr>
                <w:rFonts w:ascii="Helv" w:eastAsia="Times New Roman" w:hAnsi="Helv" w:cs="Times New Roman"/>
                <w:b/>
                <w:bCs/>
                <w:sz w:val="24"/>
                <w:szCs w:val="24"/>
              </w:rPr>
            </w:pPr>
          </w:p>
        </w:tc>
      </w:tr>
      <w:tr w:rsidR="00C56E12" w:rsidRPr="00E95DEB" w14:paraId="60A8A128" w14:textId="77777777" w:rsidTr="00C56E12">
        <w:trPr>
          <w:trHeight w:val="900"/>
        </w:trPr>
        <w:tc>
          <w:tcPr>
            <w:tcW w:w="12776" w:type="dxa"/>
            <w:tcBorders>
              <w:top w:val="nil"/>
              <w:left w:val="nil"/>
              <w:bottom w:val="nil"/>
              <w:right w:val="nil"/>
            </w:tcBorders>
            <w:shd w:val="clear" w:color="auto" w:fill="auto"/>
            <w:hideMark/>
          </w:tcPr>
          <w:p w14:paraId="62A7F681" w14:textId="77777777" w:rsidR="00C56E12" w:rsidRPr="00E95DEB" w:rsidRDefault="00FB29F4" w:rsidP="00C56E12">
            <w:pPr>
              <w:spacing w:after="0" w:line="240" w:lineRule="auto"/>
              <w:rPr>
                <w:rFonts w:ascii="Helv" w:eastAsia="Times New Roman" w:hAnsi="Helv" w:cs="Times New Roman"/>
                <w:b/>
                <w:bCs/>
                <w:sz w:val="24"/>
                <w:szCs w:val="24"/>
              </w:rPr>
            </w:pPr>
            <w:r w:rsidRPr="00E95DEB">
              <w:rPr>
                <w:rFonts w:ascii="Helv" w:eastAsia="Times New Roman" w:hAnsi="Helv" w:cs="Times New Roman"/>
                <w:noProof/>
                <w:sz w:val="24"/>
                <w:szCs w:val="24"/>
              </w:rPr>
              <mc:AlternateContent>
                <mc:Choice Requires="wps">
                  <w:drawing>
                    <wp:anchor distT="0" distB="0" distL="114300" distR="114300" simplePos="0" relativeHeight="251657728" behindDoc="0" locked="0" layoutInCell="1" allowOverlap="1" wp14:anchorId="73A1D1F2" wp14:editId="2200189E">
                      <wp:simplePos x="0" y="0"/>
                      <wp:positionH relativeFrom="column">
                        <wp:posOffset>2617470</wp:posOffset>
                      </wp:positionH>
                      <wp:positionV relativeFrom="paragraph">
                        <wp:posOffset>259715</wp:posOffset>
                      </wp:positionV>
                      <wp:extent cx="2295525" cy="190500"/>
                      <wp:effectExtent l="0" t="0" r="9525" b="0"/>
                      <wp:wrapNone/>
                      <wp:docPr id="9128" name="Text Box 9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190500"/>
                              </a:xfrm>
                              <a:prstGeom prst="rect">
                                <a:avLst/>
                              </a:prstGeom>
                              <a:solidFill>
                                <a:srgbClr xmlns:a14="http://schemas.microsoft.com/office/drawing/2010/main" val="FFFFFF" mc:Ignorable="a14" a14:legacySpreadsheetColorIndex="65"/>
                              </a:solidFill>
                              <a:ln>
                                <a:noFill/>
                              </a:ln>
                              <a:effectLst/>
                              <a:extLst>
                                <a:ext uri="{91240B29-F687-4F45-9708-019B960494DF}">
                                  <a14:hiddenLine xmlns:a14="http://schemas.microsoft.com/office/drawing/2010/main" w="9525" algn="ctr">
                                    <a:solidFill>
                                      <a:srgbClr val="000000" mc:Ignorable="a14" a14:legacySpreadsheetColorIndex="64"/>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090C09B"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Access Training Services, Inc.</w:t>
                                  </w:r>
                                </w:p>
                              </w:txbxContent>
                            </wps:txbx>
                            <wps:bodyPr vertOverflow="clip" wrap="square" lIns="27432" tIns="0" rIns="27432" bIns="22860" anchor="b" upright="1">
                              <a:noAutofit/>
                            </wps:bodyPr>
                          </wps:wsp>
                        </a:graphicData>
                      </a:graphic>
                      <wp14:sizeRelH relativeFrom="page">
                        <wp14:pctWidth>0</wp14:pctWidth>
                      </wp14:sizeRelH>
                      <wp14:sizeRelV relativeFrom="page">
                        <wp14:pctHeight>0</wp14:pctHeight>
                      </wp14:sizeRelV>
                    </wp:anchor>
                  </w:drawing>
                </mc:Choice>
                <mc:Fallback>
                  <w:pict>
                    <v:shape w14:anchorId="73A1D1F2" id="Text Box 9128" o:spid="_x0000_s1030" type="#_x0000_t202" style="position:absolute;margin-left:206.1pt;margin-top:20.45pt;width:180.75pt;height: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" stroked="f">
                      <v:textbox inset="2.16pt,0,2.16pt,1.8pt">
                        <w:txbxContent>
                          <w:p w14:paraId="5090C09B"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Access Training Services, Inc.</w:t>
                            </w:r>
                          </w:p>
                        </w:txbxContent>
                      </v:textbox>
                    </v:shape>
                  </w:pict>
                </mc:Fallback>
              </mc:AlternateContent>
            </w:r>
          </w:p>
        </w:tc>
      </w:tr>
      <w:tr w:rsidR="00C56E12" w:rsidRPr="00E95DEB" w14:paraId="416ED65A" w14:textId="77777777" w:rsidTr="00C56E12">
        <w:trPr>
          <w:trHeight w:val="900"/>
        </w:trPr>
        <w:tc>
          <w:tcPr>
            <w:tcW w:w="12776" w:type="dxa"/>
            <w:tcBorders>
              <w:top w:val="nil"/>
              <w:left w:val="nil"/>
              <w:bottom w:val="nil"/>
              <w:right w:val="nil"/>
            </w:tcBorders>
            <w:shd w:val="clear" w:color="auto" w:fill="auto"/>
            <w:hideMark/>
          </w:tcPr>
          <w:p w14:paraId="403B63C2" w14:textId="77777777" w:rsidR="00C56E12" w:rsidRPr="00E95DEB" w:rsidRDefault="009732B5" w:rsidP="00C56E12">
            <w:pPr>
              <w:spacing w:after="0" w:line="240" w:lineRule="auto"/>
              <w:rPr>
                <w:rFonts w:ascii="Helv" w:eastAsia="Times New Roman" w:hAnsi="Helv" w:cs="Times New Roman"/>
                <w:b/>
                <w:bCs/>
                <w:sz w:val="24"/>
                <w:szCs w:val="24"/>
              </w:rPr>
            </w:pPr>
            <w:r w:rsidRPr="00E95DEB">
              <w:rPr>
                <w:rFonts w:ascii="Helv" w:eastAsia="Times New Roman" w:hAnsi="Helv" w:cs="Times New Roman"/>
                <w:noProof/>
                <w:sz w:val="24"/>
                <w:szCs w:val="24"/>
              </w:rPr>
              <mc:AlternateContent>
                <mc:Choice Requires="wps">
                  <w:drawing>
                    <wp:anchor distT="0" distB="0" distL="114300" distR="114300" simplePos="0" relativeHeight="251655680" behindDoc="0" locked="0" layoutInCell="1" allowOverlap="1" wp14:anchorId="78BD27DB" wp14:editId="0BAF012F">
                      <wp:simplePos x="0" y="0"/>
                      <wp:positionH relativeFrom="column">
                        <wp:posOffset>550545</wp:posOffset>
                      </wp:positionH>
                      <wp:positionV relativeFrom="paragraph">
                        <wp:posOffset>240665</wp:posOffset>
                      </wp:positionV>
                      <wp:extent cx="1638300" cy="171450"/>
                      <wp:effectExtent l="0" t="0" r="0" b="0"/>
                      <wp:wrapNone/>
                      <wp:docPr id="9126" name="Text Box 9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71450"/>
                              </a:xfrm>
                              <a:prstGeom prst="rect">
                                <a:avLst/>
                              </a:prstGeom>
                              <a:solidFill>
                                <a:srgbClr xmlns:a14="http://schemas.microsoft.com/office/drawing/2010/main" val="FFFFFF" mc:Ignorable="a14" a14:legacySpreadsheetColorIndex="65"/>
                              </a:solidFill>
                              <a:ln>
                                <a:noFill/>
                              </a:ln>
                              <a:effectLst/>
                              <a:extLst>
                                <a:ext uri="{91240B29-F687-4F45-9708-019B960494DF}">
                                  <a14:hiddenLine xmlns:a14="http://schemas.microsoft.com/office/drawing/2010/main" w="9525" algn="ctr">
                                    <a:solidFill>
                                      <a:srgbClr val="000000" mc:Ignorable="a14" a14:legacySpreadsheetColorIndex="64"/>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2DABBF" w14:textId="77777777" w:rsidR="00AC7BDE" w:rsidRDefault="00AC7BDE" w:rsidP="00C56E12">
                                  <w:pPr>
                                    <w:pStyle w:val="NormalWeb"/>
                                    <w:spacing w:before="0" w:beforeAutospacing="0" w:after="0" w:afterAutospacing="0"/>
                                  </w:pPr>
                                  <w:r>
                                    <w:rPr>
                                      <w:rFonts w:ascii="Helv" w:hAnsi="Helv" w:cstheme="minorBidi"/>
                                      <w:b/>
                                      <w:bCs/>
                                      <w:color w:val="000000"/>
                                    </w:rPr>
                                    <w:t>Mark Simone</w:t>
                                  </w:r>
                                </w:p>
                              </w:txbxContent>
                            </wps:txbx>
                            <wps:bodyPr vertOverflow="clip" wrap="square" lIns="36576" tIns="0" rIns="0" bIns="27432" anchor="b" upright="1">
                              <a:noAutofit/>
                            </wps:bodyPr>
                          </wps:wsp>
                        </a:graphicData>
                      </a:graphic>
                      <wp14:sizeRelH relativeFrom="page">
                        <wp14:pctWidth>0</wp14:pctWidth>
                      </wp14:sizeRelH>
                      <wp14:sizeRelV relativeFrom="page">
                        <wp14:pctHeight>0</wp14:pctHeight>
                      </wp14:sizeRelV>
                    </wp:anchor>
                  </w:drawing>
                </mc:Choice>
                <mc:Fallback>
                  <w:pict>
                    <v:shape w14:anchorId="78BD27DB" id="Text Box 9126" o:spid="_x0000_s1031" type="#_x0000_t202" style="position:absolute;margin-left:43.35pt;margin-top:18.95pt;width:129pt;height:1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" stroked="f">
                      <v:textbox inset="2.88pt,0,0,2.16pt">
                        <w:txbxContent>
                          <w:p w14:paraId="312DABBF" w14:textId="77777777" w:rsidR="00AC7BDE" w:rsidRDefault="00AC7BDE" w:rsidP="00C56E12">
                            <w:pPr>
                              <w:pStyle w:val="NormalWeb"/>
                              <w:spacing w:before="0" w:beforeAutospacing="0" w:after="0" w:afterAutospacing="0"/>
                            </w:pPr>
                            <w:r>
                              <w:rPr>
                                <w:rFonts w:ascii="Helv" w:hAnsi="Helv" w:cstheme="minorBidi"/>
                                <w:b/>
                                <w:bCs/>
                                <w:color w:val="000000"/>
                              </w:rPr>
                              <w:t>Mark Simone</w:t>
                            </w:r>
                          </w:p>
                        </w:txbxContent>
                      </v:textbox>
                    </v:shape>
                  </w:pict>
                </mc:Fallback>
              </mc:AlternateContent>
            </w:r>
          </w:p>
        </w:tc>
      </w:tr>
      <w:tr w:rsidR="00C56E12" w:rsidRPr="00E95DEB" w14:paraId="3C914563" w14:textId="77777777" w:rsidTr="00C56E12">
        <w:trPr>
          <w:trHeight w:val="900"/>
        </w:trPr>
        <w:tc>
          <w:tcPr>
            <w:tcW w:w="12776" w:type="dxa"/>
            <w:tcBorders>
              <w:top w:val="nil"/>
              <w:left w:val="nil"/>
              <w:bottom w:val="nil"/>
              <w:right w:val="nil"/>
            </w:tcBorders>
            <w:shd w:val="clear" w:color="auto" w:fill="auto"/>
            <w:hideMark/>
          </w:tcPr>
          <w:p w14:paraId="54222278" w14:textId="77777777" w:rsidR="00C56E12" w:rsidRPr="00E95DEB" w:rsidRDefault="009732B5" w:rsidP="00C56E12">
            <w:pPr>
              <w:spacing w:after="0" w:line="240" w:lineRule="auto"/>
              <w:rPr>
                <w:rFonts w:ascii="Helv" w:eastAsia="Times New Roman" w:hAnsi="Helv" w:cs="Times New Roman"/>
                <w:b/>
                <w:bCs/>
                <w:sz w:val="24"/>
                <w:szCs w:val="24"/>
              </w:rPr>
            </w:pPr>
            <w:r w:rsidRPr="00E95DEB">
              <w:rPr>
                <w:rFonts w:ascii="Helv" w:eastAsia="Times New Roman" w:hAnsi="Helv" w:cs="Times New Roman"/>
                <w:noProof/>
                <w:sz w:val="24"/>
                <w:szCs w:val="24"/>
              </w:rPr>
              <mc:AlternateContent>
                <mc:Choice Requires="wps">
                  <w:drawing>
                    <wp:anchor distT="0" distB="0" distL="114300" distR="114300" simplePos="0" relativeHeight="251656704" behindDoc="0" locked="0" layoutInCell="1" allowOverlap="1" wp14:anchorId="53CD2F08" wp14:editId="01922046">
                      <wp:simplePos x="0" y="0"/>
                      <wp:positionH relativeFrom="column">
                        <wp:posOffset>190500</wp:posOffset>
                      </wp:positionH>
                      <wp:positionV relativeFrom="paragraph">
                        <wp:posOffset>43815</wp:posOffset>
                      </wp:positionV>
                      <wp:extent cx="1924050" cy="161925"/>
                      <wp:effectExtent l="0" t="0" r="0" b="9525"/>
                      <wp:wrapNone/>
                      <wp:docPr id="9127" name="Text Box 9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161925"/>
                              </a:xfrm>
                              <a:prstGeom prst="rect">
                                <a:avLst/>
                              </a:prstGeom>
                              <a:solidFill>
                                <a:srgbClr xmlns:a14="http://schemas.microsoft.com/office/drawing/2010/main" val="FFFFFF" mc:Ignorable="a14" a14:legacySpreadsheetColorIndex="65"/>
                              </a:solidFill>
                              <a:ln>
                                <a:noFill/>
                              </a:ln>
                              <a:effectLst/>
                              <a:extLst>
                                <a:ext uri="{91240B29-F687-4F45-9708-019B960494DF}">
                                  <a14:hiddenLine xmlns:a14="http://schemas.microsoft.com/office/drawing/2010/main" w="9525" algn="ctr">
                                    <a:solidFill>
                                      <a:srgbClr val="000000" mc:Ignorable="a14" a14:legacySpreadsheetColorIndex="64"/>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87B9A8"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R-1-18846-10-00037</w:t>
                                  </w:r>
                                </w:p>
                              </w:txbxContent>
                            </wps:txbx>
                            <wps:bodyPr vertOverflow="clip" wrap="square" lIns="27432" tIns="22860" rIns="27432" bIns="0" anchor="t" upright="1"/>
                          </wps:wsp>
                        </a:graphicData>
                      </a:graphic>
                      <wp14:sizeRelH relativeFrom="page">
                        <wp14:pctWidth>0</wp14:pctWidth>
                      </wp14:sizeRelH>
                      <wp14:sizeRelV relativeFrom="page">
                        <wp14:pctHeight>0</wp14:pctHeight>
                      </wp14:sizeRelV>
                    </wp:anchor>
                  </w:drawing>
                </mc:Choice>
                <mc:Fallback>
                  <w:pict>
                    <v:shape w14:anchorId="53CD2F08" id="Text Box 9127" o:spid="_x0000_s1032" type="#_x0000_t202" style="position:absolute;margin-left:15pt;margin-top:3.45pt;width:151.5pt;height:12.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" stroked="f">
                      <v:textbox inset="2.16pt,1.8pt,2.16pt,0">
                        <w:txbxContent>
                          <w:p w14:paraId="0787B9A8"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R-1-18846-10-00037</w:t>
                            </w:r>
                          </w:p>
                        </w:txbxContent>
                      </v:textbox>
                    </v:shape>
                  </w:pict>
                </mc:Fallback>
              </mc:AlternateContent>
            </w:r>
          </w:p>
        </w:tc>
      </w:tr>
      <w:tr w:rsidR="00C56E12" w:rsidRPr="00E95DEB" w14:paraId="593FEFFD" w14:textId="77777777" w:rsidTr="00C56E12">
        <w:trPr>
          <w:trHeight w:val="900"/>
        </w:trPr>
        <w:tc>
          <w:tcPr>
            <w:tcW w:w="12776" w:type="dxa"/>
            <w:tcBorders>
              <w:top w:val="nil"/>
              <w:left w:val="nil"/>
              <w:bottom w:val="nil"/>
              <w:right w:val="nil"/>
            </w:tcBorders>
            <w:shd w:val="clear" w:color="auto" w:fill="auto"/>
            <w:hideMark/>
          </w:tcPr>
          <w:p w14:paraId="2C1FC11B" w14:textId="77777777" w:rsidR="00C56E12" w:rsidRPr="00E95DEB" w:rsidRDefault="00056248" w:rsidP="00C56E12">
            <w:pPr>
              <w:spacing w:after="0" w:line="240" w:lineRule="auto"/>
              <w:rPr>
                <w:rFonts w:ascii="Helv" w:eastAsia="Times New Roman" w:hAnsi="Helv" w:cs="Times New Roman"/>
                <w:b/>
                <w:bCs/>
                <w:sz w:val="24"/>
                <w:szCs w:val="24"/>
              </w:rPr>
            </w:pPr>
            <w:r w:rsidRPr="00056248">
              <w:rPr>
                <w:rFonts w:ascii="Helv" w:eastAsia="Times New Roman" w:hAnsi="Helv" w:cs="Times New Roman"/>
                <w:b/>
                <w:bCs/>
                <w:noProof/>
                <w:sz w:val="24"/>
                <w:szCs w:val="24"/>
              </w:rPr>
              <mc:AlternateContent>
                <mc:Choice Requires="wps">
                  <w:drawing>
                    <wp:anchor distT="0" distB="0" distL="114300" distR="114300" simplePos="0" relativeHeight="251664896" behindDoc="0" locked="0" layoutInCell="1" allowOverlap="1" wp14:anchorId="5DECD327" wp14:editId="616D6213">
                      <wp:simplePos x="0" y="0"/>
                      <wp:positionH relativeFrom="column">
                        <wp:posOffset>2193290</wp:posOffset>
                      </wp:positionH>
                      <wp:positionV relativeFrom="paragraph">
                        <wp:posOffset>561975</wp:posOffset>
                      </wp:positionV>
                      <wp:extent cx="2374265" cy="318135"/>
                      <wp:effectExtent l="0" t="0" r="0"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18135"/>
                              </a:xfrm>
                              <a:prstGeom prst="rect">
                                <a:avLst/>
                              </a:prstGeom>
                              <a:solidFill>
                                <a:srgbClr val="FFFF00"/>
                              </a:solidFill>
                              <a:ln w="9525">
                                <a:noFill/>
                                <a:miter lim="800000"/>
                                <a:headEnd/>
                                <a:tailEnd/>
                              </a:ln>
                            </wps:spPr>
                            <wps:txbx>
                              <w:txbxContent>
                                <w:p w14:paraId="3956A446" w14:textId="77777777" w:rsidR="00AC7BDE" w:rsidRDefault="00AC7BD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ECD327" id="_x0000_s1033" type="#_x0000_t202" style="position:absolute;margin-left:172.7pt;margin-top:44.25pt;width:186.95pt;height:25.05pt;z-index:2516648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" fillcolor="yellow" stroked="f">
                      <v:textbox>
                        <w:txbxContent>
                          <w:p w14:paraId="3956A446" w14:textId="77777777" w:rsidR="00AC7BDE" w:rsidRDefault="00AC7BDE"/>
                        </w:txbxContent>
                      </v:textbox>
                    </v:shape>
                  </w:pict>
                </mc:Fallback>
              </mc:AlternateContent>
            </w:r>
            <w:r w:rsidR="009732B5" w:rsidRPr="00E95DEB">
              <w:rPr>
                <w:rFonts w:ascii="Helv" w:eastAsia="Times New Roman" w:hAnsi="Helv" w:cs="Times New Roman"/>
                <w:noProof/>
                <w:sz w:val="24"/>
                <w:szCs w:val="24"/>
              </w:rPr>
              <mc:AlternateContent>
                <mc:Choice Requires="wps">
                  <w:drawing>
                    <wp:anchor distT="0" distB="0" distL="114300" distR="114300" simplePos="0" relativeHeight="251662848" behindDoc="0" locked="0" layoutInCell="1" allowOverlap="1" wp14:anchorId="3C584F37" wp14:editId="22E3C26E">
                      <wp:simplePos x="0" y="0"/>
                      <wp:positionH relativeFrom="column">
                        <wp:posOffset>398145</wp:posOffset>
                      </wp:positionH>
                      <wp:positionV relativeFrom="paragraph">
                        <wp:posOffset>59690</wp:posOffset>
                      </wp:positionV>
                      <wp:extent cx="2286000" cy="238125"/>
                      <wp:effectExtent l="0" t="0" r="0" b="9525"/>
                      <wp:wrapNone/>
                      <wp:docPr id="9133" name="Text Box 9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38125"/>
                              </a:xfrm>
                              <a:prstGeom prst="rect">
                                <a:avLst/>
                              </a:prstGeom>
                              <a:solidFill>
                                <a:srgbClr val="FFFF00"/>
                              </a:solidFill>
                              <a:ln>
                                <a:noFill/>
                              </a:ln>
                              <a:effectLst/>
                              <a:extLst/>
                            </wps:spPr>
                            <wps:bodyPr vertOverflow="clip" wrap="square" lIns="18288" tIns="0" rIns="0" bIns="0" anchor="t" upright="1"/>
                          </wps:wsp>
                        </a:graphicData>
                      </a:graphic>
                      <wp14:sizeRelH relativeFrom="page">
                        <wp14:pctWidth>0</wp14:pctWidth>
                      </wp14:sizeRelH>
                      <wp14:sizeRelV relativeFrom="page">
                        <wp14:pctHeight>0</wp14:pctHeight>
                      </wp14:sizeRelV>
                    </wp:anchor>
                  </w:drawing>
                </mc:Choice>
                <mc:Fallback>
                  <w:pict>
                    <v:shape w14:anchorId="2E16B02D" id="Text Box 9133" o:spid="_x0000_s1026" type="#_x0000_t202" style="position:absolute;margin-left:31.35pt;margin-top:4.7pt;width:180pt;height:18.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" fillcolor="yellow" stroked="f">
                      <v:textbox inset="1.44pt,0,0,0"/>
                    </v:shape>
                  </w:pict>
                </mc:Fallback>
              </mc:AlternateContent>
            </w:r>
            <w:r w:rsidR="009732B5" w:rsidRPr="00E95DEB">
              <w:rPr>
                <w:rFonts w:ascii="Helv" w:eastAsia="Times New Roman" w:hAnsi="Helv" w:cs="Times New Roman"/>
                <w:noProof/>
                <w:sz w:val="24"/>
                <w:szCs w:val="24"/>
              </w:rPr>
              <mc:AlternateContent>
                <mc:Choice Requires="wps">
                  <w:drawing>
                    <wp:anchor distT="0" distB="0" distL="114300" distR="114300" simplePos="0" relativeHeight="251660800" behindDoc="0" locked="0" layoutInCell="1" allowOverlap="1" wp14:anchorId="16A6BA73" wp14:editId="154B8201">
                      <wp:simplePos x="0" y="0"/>
                      <wp:positionH relativeFrom="column">
                        <wp:posOffset>5105400</wp:posOffset>
                      </wp:positionH>
                      <wp:positionV relativeFrom="paragraph">
                        <wp:posOffset>91440</wp:posOffset>
                      </wp:positionV>
                      <wp:extent cx="733425" cy="209550"/>
                      <wp:effectExtent l="0" t="0" r="9525" b="0"/>
                      <wp:wrapNone/>
                      <wp:docPr id="9131" name="Text Box 9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09550"/>
                              </a:xfrm>
                              <a:prstGeom prst="rect">
                                <a:avLst/>
                              </a:prstGeom>
                              <a:solidFill>
                                <a:srgbClr xmlns:a14="http://schemas.microsoft.com/office/drawing/2010/main" val="FFFFFF" mc:Ignorable="a14" a14:legacySpreadsheetColorIndex="65"/>
                              </a:solidFill>
                              <a:ln>
                                <a:noFill/>
                              </a:ln>
                              <a:effectLst/>
                              <a:extLst>
                                <a:ext uri="{91240B29-F687-4F45-9708-019B960494DF}">
                                  <a14:hiddenLine xmlns:a14="http://schemas.microsoft.com/office/drawing/2010/main" w="9525" algn="ctr">
                                    <a:solidFill>
                                      <a:srgbClr val="000000" mc:Ignorable="a14" a14:legacySpreadsheetColorIndex="64"/>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23E3EF"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1/15/20</w:t>
                                  </w:r>
                                </w:p>
                              </w:txbxContent>
                            </wps:txbx>
                            <wps:bodyPr vertOverflow="clip" wrap="square" lIns="27432" tIns="0" rIns="27432" bIns="22860" anchor="b" upright="1"/>
                          </wps:wsp>
                        </a:graphicData>
                      </a:graphic>
                      <wp14:sizeRelH relativeFrom="page">
                        <wp14:pctWidth>0</wp14:pctWidth>
                      </wp14:sizeRelH>
                      <wp14:sizeRelV relativeFrom="page">
                        <wp14:pctHeight>0</wp14:pctHeight>
                      </wp14:sizeRelV>
                    </wp:anchor>
                  </w:drawing>
                </mc:Choice>
                <mc:Fallback>
                  <w:pict>
                    <v:shape w14:anchorId="16A6BA73" id="Text Box 9131" o:spid="_x0000_s1034" type="#_x0000_t202" style="position:absolute;margin-left:402pt;margin-top:7.2pt;width:57.75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" stroked="f">
                      <v:textbox inset="2.16pt,0,2.16pt,1.8pt">
                        <w:txbxContent>
                          <w:p w14:paraId="3F23E3EF" w14:textId="77777777" w:rsidR="00AC7BDE" w:rsidRDefault="00AC7BDE" w:rsidP="00C56E12">
                            <w:pPr>
                              <w:pStyle w:val="NormalWeb"/>
                              <w:spacing w:before="0" w:beforeAutospacing="0" w:after="0" w:afterAutospacing="0"/>
                              <w:jc w:val="center"/>
                            </w:pPr>
                            <w:r>
                              <w:rPr>
                                <w:rFonts w:ascii="Helv" w:hAnsi="Helv" w:cstheme="minorBidi"/>
                                <w:b/>
                                <w:bCs/>
                                <w:color w:val="000000"/>
                                <w:sz w:val="20"/>
                                <w:szCs w:val="20"/>
                              </w:rPr>
                              <w:t>1/15/20</w:t>
                            </w:r>
                          </w:p>
                        </w:txbxContent>
                      </v:textbox>
                    </v:shape>
                  </w:pict>
                </mc:Fallback>
              </mc:AlternateContent>
            </w:r>
          </w:p>
        </w:tc>
      </w:tr>
      <w:tr w:rsidR="00C56E12" w:rsidRPr="00E95DEB" w14:paraId="20683070" w14:textId="77777777" w:rsidTr="00C56E12">
        <w:trPr>
          <w:trHeight w:val="900"/>
        </w:trPr>
        <w:tc>
          <w:tcPr>
            <w:tcW w:w="12776" w:type="dxa"/>
            <w:tcBorders>
              <w:top w:val="nil"/>
              <w:left w:val="nil"/>
              <w:bottom w:val="nil"/>
              <w:right w:val="nil"/>
            </w:tcBorders>
            <w:shd w:val="clear" w:color="auto" w:fill="auto"/>
            <w:hideMark/>
          </w:tcPr>
          <w:p w14:paraId="04E6AC2F" w14:textId="77777777" w:rsidR="00C56E12" w:rsidRPr="00E95DEB" w:rsidRDefault="00C56E12" w:rsidP="00C56E12">
            <w:pPr>
              <w:spacing w:after="0" w:line="240" w:lineRule="auto"/>
              <w:rPr>
                <w:rFonts w:ascii="Helv" w:eastAsia="Times New Roman" w:hAnsi="Helv" w:cs="Times New Roman"/>
                <w:b/>
                <w:bCs/>
                <w:sz w:val="24"/>
                <w:szCs w:val="24"/>
              </w:rPr>
            </w:pPr>
          </w:p>
        </w:tc>
      </w:tr>
      <w:tr w:rsidR="00C56E12" w:rsidRPr="00E95DEB" w14:paraId="03F5C758" w14:textId="77777777" w:rsidTr="00C56E12">
        <w:trPr>
          <w:trHeight w:val="900"/>
        </w:trPr>
        <w:tc>
          <w:tcPr>
            <w:tcW w:w="12776" w:type="dxa"/>
            <w:tcBorders>
              <w:top w:val="nil"/>
              <w:left w:val="nil"/>
              <w:bottom w:val="nil"/>
              <w:right w:val="nil"/>
            </w:tcBorders>
            <w:shd w:val="clear" w:color="auto" w:fill="auto"/>
            <w:hideMark/>
          </w:tcPr>
          <w:p w14:paraId="5816F65A" w14:textId="77777777" w:rsidR="00C56E12" w:rsidRPr="00E95DEB" w:rsidRDefault="00C56E12" w:rsidP="00C56E12">
            <w:pPr>
              <w:spacing w:after="0" w:line="240" w:lineRule="auto"/>
              <w:rPr>
                <w:rFonts w:ascii="Helv" w:eastAsia="Times New Roman" w:hAnsi="Helv" w:cs="Times New Roman"/>
                <w:b/>
                <w:bCs/>
                <w:sz w:val="24"/>
                <w:szCs w:val="24"/>
              </w:rPr>
            </w:pPr>
          </w:p>
        </w:tc>
      </w:tr>
      <w:tr w:rsidR="00C56E12" w:rsidRPr="00E95DEB" w14:paraId="564943FF" w14:textId="77777777" w:rsidTr="00C56E12">
        <w:trPr>
          <w:trHeight w:val="900"/>
        </w:trPr>
        <w:tc>
          <w:tcPr>
            <w:tcW w:w="12776" w:type="dxa"/>
            <w:tcBorders>
              <w:top w:val="nil"/>
              <w:left w:val="nil"/>
              <w:bottom w:val="nil"/>
              <w:right w:val="nil"/>
            </w:tcBorders>
            <w:shd w:val="clear" w:color="auto" w:fill="auto"/>
            <w:hideMark/>
          </w:tcPr>
          <w:p w14:paraId="06ED3CFC" w14:textId="77777777" w:rsidR="00C56E12" w:rsidRPr="00E95DEB" w:rsidRDefault="00A46357" w:rsidP="00C56E12">
            <w:pPr>
              <w:spacing w:after="0" w:line="240" w:lineRule="auto"/>
              <w:rPr>
                <w:rFonts w:ascii="Helv" w:eastAsia="Times New Roman" w:hAnsi="Helv" w:cs="Times New Roman"/>
                <w:b/>
                <w:bCs/>
                <w:sz w:val="24"/>
                <w:szCs w:val="24"/>
              </w:rPr>
            </w:pPr>
            <w:r w:rsidRPr="00E95DEB">
              <w:rPr>
                <w:rFonts w:ascii="Helv" w:eastAsia="Times New Roman" w:hAnsi="Helv" w:cs="Times New Roman"/>
                <w:noProof/>
                <w:sz w:val="24"/>
                <w:szCs w:val="24"/>
              </w:rPr>
              <mc:AlternateContent>
                <mc:Choice Requires="wps">
                  <w:drawing>
                    <wp:anchor distT="0" distB="0" distL="114300" distR="114300" simplePos="0" relativeHeight="251661824" behindDoc="0" locked="0" layoutInCell="1" allowOverlap="1" wp14:anchorId="0CC72AFF" wp14:editId="4FC928D1">
                      <wp:simplePos x="0" y="0"/>
                      <wp:positionH relativeFrom="column">
                        <wp:posOffset>400050</wp:posOffset>
                      </wp:positionH>
                      <wp:positionV relativeFrom="paragraph">
                        <wp:posOffset>262890</wp:posOffset>
                      </wp:positionV>
                      <wp:extent cx="2514600" cy="219075"/>
                      <wp:effectExtent l="0" t="0" r="0" b="9525"/>
                      <wp:wrapNone/>
                      <wp:docPr id="9132" name="Text Box 9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19075"/>
                              </a:xfrm>
                              <a:prstGeom prst="rect">
                                <a:avLst/>
                              </a:prstGeom>
                              <a:solidFill>
                                <a:srgbClr xmlns:a14="http://schemas.microsoft.com/office/drawing/2010/main" val="FFFFFF" mc:Ignorable="a14" a14:legacySpreadsheetColorIndex="65"/>
                              </a:solidFill>
                              <a:ln>
                                <a:noFill/>
                              </a:ln>
                              <a:effectLst/>
                              <a:extLst>
                                <a:ext uri="{91240B29-F687-4F45-9708-019B960494DF}">
                                  <a14:hiddenLine xmlns:a14="http://schemas.microsoft.com/office/drawing/2010/main" w="9525" algn="ctr">
                                    <a:solidFill>
                                      <a:srgbClr val="000000" mc:Ignorable="a14" a14:legacySpreadsheetColorIndex="64"/>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vertOverflow="clip" wrap="square" lIns="18288" tIns="0" rIns="0" bIns="0" anchor="t" upright="1"/>
                          </wps:wsp>
                        </a:graphicData>
                      </a:graphic>
                      <wp14:sizeRelH relativeFrom="page">
                        <wp14:pctWidth>0</wp14:pctWidth>
                      </wp14:sizeRelH>
                      <wp14:sizeRelV relativeFrom="page">
                        <wp14:pctHeight>0</wp14:pctHeight>
                      </wp14:sizeRelV>
                    </wp:anchor>
                  </w:drawing>
                </mc:Choice>
                <mc:Fallback>
                  <w:pict>
                    <v:shape w14:anchorId="48CBDC25" id="Text Box 9132" o:spid="_x0000_s1026" type="#_x0000_t202" style="position:absolute;margin-left:31.5pt;margin-top:20.7pt;width:198pt;height:17.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" stroked="f">
                      <v:textbox inset="1.44pt,0,0,0"/>
                    </v:shape>
                  </w:pict>
                </mc:Fallback>
              </mc:AlternateContent>
            </w:r>
          </w:p>
        </w:tc>
      </w:tr>
      <w:tr w:rsidR="00C56E12" w:rsidRPr="00E95DEB" w14:paraId="64E2FB29" w14:textId="77777777" w:rsidTr="00C56E12">
        <w:trPr>
          <w:trHeight w:val="900"/>
        </w:trPr>
        <w:tc>
          <w:tcPr>
            <w:tcW w:w="12776" w:type="dxa"/>
            <w:tcBorders>
              <w:top w:val="nil"/>
              <w:left w:val="nil"/>
              <w:bottom w:val="nil"/>
              <w:right w:val="nil"/>
            </w:tcBorders>
            <w:shd w:val="clear" w:color="auto" w:fill="auto"/>
            <w:hideMark/>
          </w:tcPr>
          <w:p w14:paraId="53C26D2B" w14:textId="77777777" w:rsidR="00C56E12" w:rsidRPr="00E95DEB" w:rsidRDefault="00C56E12" w:rsidP="00C56E12">
            <w:pPr>
              <w:spacing w:after="0" w:line="240" w:lineRule="auto"/>
              <w:rPr>
                <w:rFonts w:ascii="Helv" w:eastAsia="Times New Roman" w:hAnsi="Helv" w:cs="Times New Roman"/>
                <w:b/>
                <w:bCs/>
                <w:sz w:val="24"/>
                <w:szCs w:val="24"/>
              </w:rPr>
            </w:pPr>
          </w:p>
        </w:tc>
      </w:tr>
    </w:tbl>
    <w:p w14:paraId="72CA4D5A" w14:textId="77777777" w:rsidR="0025063A" w:rsidRDefault="0025063A">
      <w:r>
        <w:br w:type="page"/>
      </w:r>
    </w:p>
    <w:p w14:paraId="56066064" w14:textId="77777777" w:rsidR="0025063A" w:rsidRDefault="0025063A" w:rsidP="00C56E12">
      <w:pPr>
        <w:rPr>
          <w:rFonts w:ascii="Arial" w:hAnsi="Arial" w:cs="Arial"/>
          <w:sz w:val="24"/>
          <w:szCs w:val="24"/>
        </w:rPr>
      </w:pPr>
    </w:p>
    <w:p w14:paraId="4DACCF58" w14:textId="4D80F526" w:rsidR="0025063A" w:rsidRDefault="00404730">
      <w:pPr>
        <w:rPr>
          <w:rFonts w:ascii="Arial" w:hAnsi="Arial" w:cs="Arial"/>
          <w:sz w:val="24"/>
          <w:szCs w:val="24"/>
        </w:rPr>
      </w:pPr>
      <w:r>
        <w:rPr>
          <w:noProof/>
        </w:rPr>
        <mc:AlternateContent>
          <mc:Choice Requires="wps">
            <w:drawing>
              <wp:anchor distT="0" distB="0" distL="114300" distR="114300" simplePos="0" relativeHeight="251657216" behindDoc="0" locked="0" layoutInCell="1" allowOverlap="1" wp14:anchorId="4C6801DC" wp14:editId="21D86BE0">
                <wp:simplePos x="0" y="0"/>
                <wp:positionH relativeFrom="column">
                  <wp:posOffset>2581275</wp:posOffset>
                </wp:positionH>
                <wp:positionV relativeFrom="paragraph">
                  <wp:posOffset>4735195</wp:posOffset>
                </wp:positionV>
                <wp:extent cx="3105150" cy="27622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3105150" cy="276225"/>
                        </a:xfrm>
                        <a:prstGeom prst="rect">
                          <a:avLst/>
                        </a:prstGeom>
                        <a:solidFill>
                          <a:schemeClr val="lt1"/>
                        </a:solidFill>
                        <a:ln w="6350">
                          <a:solidFill>
                            <a:prstClr val="black"/>
                          </a:solidFill>
                        </a:ln>
                      </wps:spPr>
                      <wps:txbx>
                        <w:txbxContent>
                          <w:p w14:paraId="38CC83E8" w14:textId="5A0AEFB5" w:rsidR="00AC7BDE" w:rsidRDefault="00404730" w:rsidP="008D6D13">
                            <w:pPr>
                              <w:shd w:val="clear" w:color="auto" w:fill="FFFF00"/>
                            </w:pPr>
                            <w:r>
                              <w:t>$98,830.60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801DC" id="Text Box 6" o:spid="_x0000_s1035" type="#_x0000_t202" style="position:absolute;margin-left:203.25pt;margin-top:372.85pt;width:244.5pt;height:21.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" fillcolor="white [3201]" strokeweight=".5pt">
                <v:textbox>
                  <w:txbxContent>
                    <w:p w14:paraId="38CC83E8" w14:textId="5A0AEFB5" w:rsidR="00AC7BDE" w:rsidRDefault="00404730" w:rsidP="008D6D13">
                      <w:pPr>
                        <w:shd w:val="clear" w:color="auto" w:fill="FFFF00"/>
                      </w:pPr>
                      <w:r>
                        <w:t>$98,830.60</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D7CDD89" wp14:editId="31904F15">
                <wp:simplePos x="0" y="0"/>
                <wp:positionH relativeFrom="column">
                  <wp:posOffset>1304925</wp:posOffset>
                </wp:positionH>
                <wp:positionV relativeFrom="paragraph">
                  <wp:posOffset>3725545</wp:posOffset>
                </wp:positionV>
                <wp:extent cx="4581525" cy="35242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4581525" cy="352425"/>
                        </a:xfrm>
                        <a:prstGeom prst="rect">
                          <a:avLst/>
                        </a:prstGeom>
                        <a:solidFill>
                          <a:schemeClr val="lt1"/>
                        </a:solidFill>
                        <a:ln w="6350">
                          <a:solidFill>
                            <a:prstClr val="black"/>
                          </a:solidFill>
                        </a:ln>
                      </wps:spPr>
                      <wps:txbx>
                        <w:txbxContent>
                          <w:p w14:paraId="5C5B779E" w14:textId="0803A737" w:rsidR="00AC7BDE" w:rsidRDefault="00404730" w:rsidP="008D6D13">
                            <w:pPr>
                              <w:shd w:val="clear" w:color="auto" w:fill="FFFF00"/>
                            </w:pPr>
                            <w:r>
                              <w:t>Kitchen and Powder Room Remodel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7CDD89" id="Text Box 3" o:spid="_x0000_s1036" type="#_x0000_t202" style="position:absolute;margin-left:102.75pt;margin-top:293.35pt;width:360.75pt;height:27.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" fillcolor="white [3201]" strokeweight=".5pt">
                <v:textbox>
                  <w:txbxContent>
                    <w:p w14:paraId="5C5B779E" w14:textId="0803A737" w:rsidR="00AC7BDE" w:rsidRDefault="00404730" w:rsidP="008D6D13">
                      <w:pPr>
                        <w:shd w:val="clear" w:color="auto" w:fill="FFFF00"/>
                      </w:pPr>
                      <w:r>
                        <w:t>Kitchen and Powder Room Remodel</w:t>
                      </w:r>
                    </w:p>
                  </w:txbxContent>
                </v:textbox>
              </v:shape>
            </w:pict>
          </mc:Fallback>
        </mc:AlternateContent>
      </w:r>
      <w:r w:rsidR="008D6D13">
        <w:rPr>
          <w:noProof/>
        </w:rPr>
        <mc:AlternateContent>
          <mc:Choice Requires="wps">
            <w:drawing>
              <wp:anchor distT="0" distB="0" distL="114300" distR="114300" simplePos="0" relativeHeight="251665408" behindDoc="0" locked="0" layoutInCell="1" allowOverlap="1" wp14:anchorId="732FABE5" wp14:editId="06E26575">
                <wp:simplePos x="0" y="0"/>
                <wp:positionH relativeFrom="column">
                  <wp:posOffset>3590925</wp:posOffset>
                </wp:positionH>
                <wp:positionV relativeFrom="paragraph">
                  <wp:posOffset>6497320</wp:posOffset>
                </wp:positionV>
                <wp:extent cx="2619375" cy="2857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schemeClr val="lt1"/>
                        </a:solidFill>
                        <a:ln w="6350">
                          <a:solidFill>
                            <a:prstClr val="black"/>
                          </a:solidFill>
                        </a:ln>
                      </wps:spPr>
                      <wps:txbx>
                        <w:txbxContent>
                          <w:p w14:paraId="206A6FBF" w14:textId="77777777" w:rsidR="00AC7BDE" w:rsidRDefault="00AC7BDE" w:rsidP="008D6D13">
                            <w:pPr>
                              <w:shd w:val="clear" w:color="auto" w:fill="FFFF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FABE5" id="Text Box 8" o:spid="_x0000_s1037" type="#_x0000_t202" style="position:absolute;margin-left:282.75pt;margin-top:511.6pt;width:206.2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" fillcolor="white [3201]" strokeweight=".5pt">
                <v:textbox>
                  <w:txbxContent>
                    <w:p w14:paraId="206A6FBF" w14:textId="77777777" w:rsidR="00AC7BDE" w:rsidRDefault="00AC7BDE" w:rsidP="008D6D13">
                      <w:pPr>
                        <w:shd w:val="clear" w:color="auto" w:fill="FFFF00"/>
                      </w:pPr>
                    </w:p>
                  </w:txbxContent>
                </v:textbox>
              </v:shape>
            </w:pict>
          </mc:Fallback>
        </mc:AlternateContent>
      </w:r>
      <w:r w:rsidR="008D6D13">
        <w:rPr>
          <w:noProof/>
        </w:rPr>
        <mc:AlternateContent>
          <mc:Choice Requires="wps">
            <w:drawing>
              <wp:anchor distT="0" distB="0" distL="114300" distR="114300" simplePos="0" relativeHeight="251661312" behindDoc="0" locked="0" layoutInCell="1" allowOverlap="1" wp14:anchorId="365AF752" wp14:editId="18892F62">
                <wp:simplePos x="0" y="0"/>
                <wp:positionH relativeFrom="column">
                  <wp:posOffset>590550</wp:posOffset>
                </wp:positionH>
                <wp:positionV relativeFrom="paragraph">
                  <wp:posOffset>6363970</wp:posOffset>
                </wp:positionV>
                <wp:extent cx="2552700" cy="28575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2552700" cy="285750"/>
                        </a:xfrm>
                        <a:prstGeom prst="rect">
                          <a:avLst/>
                        </a:prstGeom>
                        <a:solidFill>
                          <a:schemeClr val="lt1"/>
                        </a:solidFill>
                        <a:ln w="6350">
                          <a:solidFill>
                            <a:prstClr val="black"/>
                          </a:solidFill>
                        </a:ln>
                      </wps:spPr>
                      <wps:txbx>
                        <w:txbxContent>
                          <w:p w14:paraId="77957647" w14:textId="77777777" w:rsidR="00AC7BDE" w:rsidRDefault="00AC7BDE" w:rsidP="008D6D13">
                            <w:pPr>
                              <w:shd w:val="clear" w:color="auto" w:fill="FFFF0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5AF752" id="Text Box 7" o:spid="_x0000_s1038" type="#_x0000_t202" style="position:absolute;margin-left:46.5pt;margin-top:501.1pt;width:201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" fillcolor="white [3201]" strokeweight=".5pt">
                <v:textbox>
                  <w:txbxContent>
                    <w:p w14:paraId="77957647" w14:textId="77777777" w:rsidR="00AC7BDE" w:rsidRDefault="00AC7BDE" w:rsidP="008D6D13">
                      <w:pPr>
                        <w:shd w:val="clear" w:color="auto" w:fill="FFFF00"/>
                      </w:pPr>
                    </w:p>
                  </w:txbxContent>
                </v:textbox>
              </v:shape>
            </w:pict>
          </mc:Fallback>
        </mc:AlternateContent>
      </w:r>
      <w:r w:rsidR="00910C1F">
        <w:rPr>
          <w:noProof/>
        </w:rPr>
        <w:drawing>
          <wp:inline distT="0" distB="0" distL="0" distR="0" wp14:anchorId="56D6B212" wp14:editId="057A4A63">
            <wp:extent cx="6915150" cy="865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15150" cy="8658225"/>
                    </a:xfrm>
                    <a:prstGeom prst="rect">
                      <a:avLst/>
                    </a:prstGeom>
                  </pic:spPr>
                </pic:pic>
              </a:graphicData>
            </a:graphic>
          </wp:inline>
        </w:drawing>
      </w:r>
      <w:r w:rsidR="0025063A">
        <w:rPr>
          <w:rFonts w:ascii="Arial" w:hAnsi="Arial" w:cs="Arial"/>
          <w:sz w:val="24"/>
          <w:szCs w:val="24"/>
        </w:rPr>
        <w:br w:type="page"/>
      </w:r>
    </w:p>
    <w:p w14:paraId="799B35D6" w14:textId="77777777" w:rsidR="00C56E12" w:rsidRPr="00E95DEB" w:rsidRDefault="000D183F" w:rsidP="00C56E12">
      <w:pPr>
        <w:rPr>
          <w:rFonts w:ascii="Arial" w:hAnsi="Arial" w:cs="Arial"/>
          <w:sz w:val="24"/>
          <w:szCs w:val="24"/>
        </w:rPr>
      </w:pPr>
      <w:r w:rsidRPr="00E95DEB">
        <w:rPr>
          <w:rFonts w:ascii="Arial" w:hAnsi="Arial" w:cs="Arial"/>
          <w:noProof/>
          <w:sz w:val="24"/>
          <w:szCs w:val="24"/>
        </w:rPr>
        <w:lastRenderedPageBreak/>
        <w:drawing>
          <wp:inline distT="0" distB="0" distL="0" distR="0" wp14:anchorId="3F847661" wp14:editId="57BE4CD7">
            <wp:extent cx="6858000" cy="8878824"/>
            <wp:effectExtent l="0" t="0" r="0" b="0"/>
            <wp:docPr id="4" name="Picture 4" descr="S:\SKMBT_C35212052313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SKMBT_C3521205231323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8878824"/>
                    </a:xfrm>
                    <a:prstGeom prst="rect">
                      <a:avLst/>
                    </a:prstGeom>
                    <a:noFill/>
                    <a:ln>
                      <a:noFill/>
                    </a:ln>
                  </pic:spPr>
                </pic:pic>
              </a:graphicData>
            </a:graphic>
          </wp:inline>
        </w:drawing>
      </w:r>
    </w:p>
    <w:p w14:paraId="55954D28" w14:textId="77777777" w:rsidR="00420595" w:rsidRDefault="00D51F0A" w:rsidP="004C7630">
      <w:pPr>
        <w:rPr>
          <w:rFonts w:ascii="Arial" w:hAnsi="Arial" w:cs="Arial"/>
          <w:sz w:val="24"/>
          <w:szCs w:val="24"/>
        </w:rPr>
      </w:pPr>
      <w:r w:rsidRPr="00E95DEB">
        <w:rPr>
          <w:rFonts w:ascii="Arial" w:hAnsi="Arial" w:cs="Arial"/>
          <w:sz w:val="24"/>
          <w:szCs w:val="24"/>
        </w:rPr>
        <w:lastRenderedPageBreak/>
        <w:t xml:space="preserve">                                                            </w:t>
      </w:r>
      <w:r w:rsidR="00E519CC">
        <w:rPr>
          <w:noProof/>
        </w:rPr>
        <w:drawing>
          <wp:inline distT="0" distB="0" distL="0" distR="0" wp14:anchorId="3A96B9A2" wp14:editId="435C5A69">
            <wp:extent cx="7048500" cy="8658225"/>
            <wp:effectExtent l="0" t="0" r="0" b="9525"/>
            <wp:docPr id="14" name="Picture 14" descr="M:\Scans\20151224115954268_0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cans\20151224115954268_0001.ti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48500" cy="8658225"/>
                    </a:xfrm>
                    <a:prstGeom prst="rect">
                      <a:avLst/>
                    </a:prstGeom>
                    <a:noFill/>
                    <a:ln>
                      <a:noFill/>
                    </a:ln>
                  </pic:spPr>
                </pic:pic>
              </a:graphicData>
            </a:graphic>
          </wp:inline>
        </w:drawing>
      </w:r>
    </w:p>
    <w:p w14:paraId="10E90549" w14:textId="77777777" w:rsidR="0039211C" w:rsidRDefault="00D51F0A" w:rsidP="004C7630">
      <w:pPr>
        <w:rPr>
          <w:ins w:id="4" w:author="Matt Slingerland" w:date="2017-05-08T16:35:00Z"/>
          <w:rFonts w:ascii="Arial" w:hAnsi="Arial" w:cs="Arial"/>
          <w:sz w:val="24"/>
          <w:szCs w:val="24"/>
        </w:rPr>
      </w:pPr>
      <w:r w:rsidRPr="00E95DEB">
        <w:rPr>
          <w:rFonts w:ascii="Arial" w:hAnsi="Arial" w:cs="Arial"/>
          <w:sz w:val="24"/>
          <w:szCs w:val="24"/>
        </w:rPr>
        <w:t xml:space="preserve">  </w:t>
      </w:r>
      <w:r w:rsidR="00420595" w:rsidRPr="00420595">
        <w:drawing>
          <wp:inline distT="0" distB="0" distL="0" distR="0" wp14:anchorId="34828E02" wp14:editId="00C41B5A">
            <wp:extent cx="6876025" cy="910590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8362" cy="9108995"/>
                    </a:xfrm>
                    <a:prstGeom prst="rect">
                      <a:avLst/>
                    </a:prstGeom>
                    <a:noFill/>
                    <a:ln>
                      <a:noFill/>
                    </a:ln>
                  </pic:spPr>
                </pic:pic>
              </a:graphicData>
            </a:graphic>
          </wp:inline>
        </w:drawing>
      </w:r>
      <w:r w:rsidRPr="00E95DEB">
        <w:rPr>
          <w:rFonts w:ascii="Arial" w:hAnsi="Arial" w:cs="Arial"/>
          <w:sz w:val="24"/>
          <w:szCs w:val="24"/>
        </w:rPr>
        <w:t xml:space="preserve">         </w:t>
      </w:r>
    </w:p>
    <w:p w14:paraId="526D4EE6" w14:textId="0D492F27" w:rsidR="00C56E12" w:rsidRPr="00E95DEB" w:rsidRDefault="00274584" w:rsidP="004C7630">
      <w:pPr>
        <w:rPr>
          <w:rFonts w:ascii="Arial" w:hAnsi="Arial" w:cs="Arial"/>
          <w:sz w:val="24"/>
          <w:szCs w:val="24"/>
        </w:rPr>
      </w:pPr>
      <w:r w:rsidRPr="00274584">
        <w:rPr>
          <w:rFonts w:ascii="Arial" w:hAnsi="Arial" w:cs="Arial"/>
          <w:noProof/>
          <w:sz w:val="24"/>
          <w:szCs w:val="24"/>
        </w:rPr>
        <w:drawing>
          <wp:inline distT="0" distB="0" distL="0" distR="0" wp14:anchorId="62652CBB" wp14:editId="0364F88F">
            <wp:extent cx="6943548" cy="4886325"/>
            <wp:effectExtent l="0" t="0" r="0" b="0"/>
            <wp:docPr id="314" name="Picture 314" descr="R:\2017\RC - MATT SLINGERLAND\WYDO\Chief\Cooktop Wall Ele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2017\RC - MATT SLINGERLAND\WYDO\Chief\Cooktop Wall Elevation.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17214" t="8806" r="26484"/>
                    <a:stretch/>
                  </pic:blipFill>
                  <pic:spPr bwMode="auto">
                    <a:xfrm>
                      <a:off x="0" y="0"/>
                      <a:ext cx="6962378" cy="4899576"/>
                    </a:xfrm>
                    <a:prstGeom prst="rect">
                      <a:avLst/>
                    </a:prstGeom>
                    <a:noFill/>
                    <a:ln>
                      <a:noFill/>
                    </a:ln>
                    <a:extLst>
                      <a:ext uri="{53640926-AAD7-44D8-BBD7-CCE9431645EC}">
                        <a14:shadowObscured xmlns:a14="http://schemas.microsoft.com/office/drawing/2010/main"/>
                      </a:ext>
                    </a:extLst>
                  </pic:spPr>
                </pic:pic>
              </a:graphicData>
            </a:graphic>
          </wp:inline>
        </w:drawing>
      </w:r>
      <w:r w:rsidR="00D51F0A" w:rsidRPr="00E95DEB">
        <w:rPr>
          <w:rFonts w:ascii="Arial" w:hAnsi="Arial" w:cs="Arial"/>
          <w:sz w:val="24"/>
          <w:szCs w:val="24"/>
        </w:rPr>
        <w:t xml:space="preserve">                                                                    </w:t>
      </w:r>
    </w:p>
    <w:sectPr w:rsidR="00C56E12" w:rsidRPr="00E95DEB" w:rsidSect="00C56E12">
      <w:footerReference w:type="default" r:id="rId57"/>
      <w:pgSz w:w="12240" w:h="15840"/>
      <w:pgMar w:top="576" w:right="720" w:bottom="720" w:left="5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A91B21" w14:textId="77777777" w:rsidR="00AC7BDE" w:rsidRDefault="00AC7BDE" w:rsidP="00B00A01">
      <w:pPr>
        <w:spacing w:after="0" w:line="240" w:lineRule="auto"/>
      </w:pPr>
      <w:r>
        <w:separator/>
      </w:r>
    </w:p>
  </w:endnote>
  <w:endnote w:type="continuationSeparator" w:id="0">
    <w:p w14:paraId="5558E3CA" w14:textId="77777777" w:rsidR="00AC7BDE" w:rsidRDefault="00AC7BDE" w:rsidP="00B00A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
    <w:panose1 w:val="020B0604020202030204"/>
    <w:charset w:val="00"/>
    <w:family w:val="swiss"/>
    <w:pitch w:val="variable"/>
    <w:sig w:usb0="00000003" w:usb1="00000000" w:usb2="00000000" w:usb3="00000000" w:csb0="00000001" w:csb1="00000000"/>
  </w:font>
  <w:font w:name="Dotum">
    <w:altName w:val="돋움"/>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5038"/>
      <w:gridCol w:w="1120"/>
      <w:gridCol w:w="5038"/>
    </w:tblGrid>
    <w:tr w:rsidR="00AC7BDE" w14:paraId="2779605D" w14:textId="77777777">
      <w:trPr>
        <w:trHeight w:val="151"/>
      </w:trPr>
      <w:tc>
        <w:tcPr>
          <w:tcW w:w="2250" w:type="pct"/>
          <w:tcBorders>
            <w:bottom w:val="single" w:sz="4" w:space="0" w:color="4F81BD" w:themeColor="accent1"/>
          </w:tcBorders>
        </w:tcPr>
        <w:p w14:paraId="6030B513" w14:textId="77777777" w:rsidR="00AC7BDE" w:rsidRDefault="00AC7BDE">
          <w:pPr>
            <w:pStyle w:val="Header"/>
            <w:rPr>
              <w:rFonts w:asciiTheme="majorHAnsi" w:eastAsiaTheme="majorEastAsia" w:hAnsiTheme="majorHAnsi" w:cstheme="majorBidi"/>
              <w:b/>
              <w:bCs/>
            </w:rPr>
          </w:pPr>
        </w:p>
      </w:tc>
      <w:tc>
        <w:tcPr>
          <w:tcW w:w="500" w:type="pct"/>
          <w:vMerge w:val="restart"/>
          <w:noWrap/>
          <w:vAlign w:val="center"/>
        </w:tcPr>
        <w:p w14:paraId="479F8A25" w14:textId="607DFB55" w:rsidR="00AC7BDE" w:rsidRPr="00955382" w:rsidRDefault="00AC7BDE">
          <w:pPr>
            <w:pStyle w:val="NoSpacing"/>
            <w:rPr>
              <w:rFonts w:ascii="Arial" w:eastAsiaTheme="majorEastAsia" w:hAnsi="Arial" w:cs="Arial"/>
              <w:sz w:val="20"/>
              <w:szCs w:val="20"/>
            </w:rPr>
          </w:pPr>
          <w:r w:rsidRPr="00955382">
            <w:rPr>
              <w:rFonts w:ascii="Arial" w:eastAsiaTheme="majorEastAsia" w:hAnsi="Arial" w:cs="Arial"/>
              <w:bCs/>
              <w:sz w:val="20"/>
              <w:szCs w:val="20"/>
            </w:rPr>
            <w:t xml:space="preserve">Page </w:t>
          </w:r>
          <w:r w:rsidRPr="00955382">
            <w:rPr>
              <w:rFonts w:ascii="Arial" w:hAnsi="Arial" w:cs="Arial"/>
              <w:sz w:val="20"/>
              <w:szCs w:val="20"/>
            </w:rPr>
            <w:fldChar w:fldCharType="begin"/>
          </w:r>
          <w:r w:rsidRPr="00955382">
            <w:rPr>
              <w:rFonts w:ascii="Arial" w:hAnsi="Arial" w:cs="Arial"/>
              <w:sz w:val="20"/>
              <w:szCs w:val="20"/>
            </w:rPr>
            <w:instrText xml:space="preserve"> PAGE  \* MERGEFORMAT </w:instrText>
          </w:r>
          <w:r w:rsidRPr="00955382">
            <w:rPr>
              <w:rFonts w:ascii="Arial" w:hAnsi="Arial" w:cs="Arial"/>
              <w:sz w:val="20"/>
              <w:szCs w:val="20"/>
            </w:rPr>
            <w:fldChar w:fldCharType="separate"/>
          </w:r>
          <w:r w:rsidR="00D646FA" w:rsidRPr="00D646FA">
            <w:rPr>
              <w:rFonts w:ascii="Arial" w:eastAsiaTheme="majorEastAsia" w:hAnsi="Arial" w:cs="Arial"/>
              <w:bCs/>
              <w:noProof/>
              <w:sz w:val="20"/>
              <w:szCs w:val="20"/>
            </w:rPr>
            <w:t>30</w:t>
          </w:r>
          <w:r w:rsidRPr="00955382">
            <w:rPr>
              <w:rFonts w:ascii="Arial" w:eastAsiaTheme="majorEastAsia" w:hAnsi="Arial" w:cs="Arial"/>
              <w:bCs/>
              <w:noProof/>
              <w:sz w:val="20"/>
              <w:szCs w:val="20"/>
            </w:rPr>
            <w:fldChar w:fldCharType="end"/>
          </w:r>
        </w:p>
      </w:tc>
      <w:tc>
        <w:tcPr>
          <w:tcW w:w="2250" w:type="pct"/>
          <w:tcBorders>
            <w:bottom w:val="single" w:sz="4" w:space="0" w:color="4F81BD" w:themeColor="accent1"/>
          </w:tcBorders>
        </w:tcPr>
        <w:p w14:paraId="4E838B07" w14:textId="77777777" w:rsidR="00AC7BDE" w:rsidRDefault="00AC7BDE">
          <w:pPr>
            <w:pStyle w:val="Header"/>
            <w:rPr>
              <w:rFonts w:asciiTheme="majorHAnsi" w:eastAsiaTheme="majorEastAsia" w:hAnsiTheme="majorHAnsi" w:cstheme="majorBidi"/>
              <w:b/>
              <w:bCs/>
            </w:rPr>
          </w:pPr>
        </w:p>
      </w:tc>
    </w:tr>
    <w:tr w:rsidR="00AC7BDE" w14:paraId="0367E3BA" w14:textId="77777777">
      <w:trPr>
        <w:trHeight w:val="150"/>
      </w:trPr>
      <w:tc>
        <w:tcPr>
          <w:tcW w:w="2250" w:type="pct"/>
          <w:tcBorders>
            <w:top w:val="single" w:sz="4" w:space="0" w:color="4F81BD" w:themeColor="accent1"/>
          </w:tcBorders>
        </w:tcPr>
        <w:p w14:paraId="76729AEF" w14:textId="77777777" w:rsidR="00AC7BDE" w:rsidRDefault="00AC7BDE">
          <w:pPr>
            <w:pStyle w:val="Header"/>
            <w:rPr>
              <w:rFonts w:asciiTheme="majorHAnsi" w:eastAsiaTheme="majorEastAsia" w:hAnsiTheme="majorHAnsi" w:cstheme="majorBidi"/>
              <w:b/>
              <w:bCs/>
            </w:rPr>
          </w:pPr>
        </w:p>
      </w:tc>
      <w:tc>
        <w:tcPr>
          <w:tcW w:w="500" w:type="pct"/>
          <w:vMerge/>
        </w:tcPr>
        <w:p w14:paraId="25AECA26" w14:textId="77777777" w:rsidR="00AC7BDE" w:rsidRDefault="00AC7BDE">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3D8DC914" w14:textId="77777777" w:rsidR="00AC7BDE" w:rsidRDefault="00AC7BDE">
          <w:pPr>
            <w:pStyle w:val="Header"/>
            <w:rPr>
              <w:rFonts w:asciiTheme="majorHAnsi" w:eastAsiaTheme="majorEastAsia" w:hAnsiTheme="majorHAnsi" w:cstheme="majorBidi"/>
              <w:b/>
              <w:bCs/>
            </w:rPr>
          </w:pPr>
        </w:p>
      </w:tc>
    </w:tr>
  </w:tbl>
  <w:p w14:paraId="439819C8" w14:textId="77777777" w:rsidR="00AC7BDE" w:rsidRDefault="00AC7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CDEA28" w14:textId="77777777" w:rsidR="00AC7BDE" w:rsidRDefault="00AC7BDE" w:rsidP="00B00A01">
      <w:pPr>
        <w:spacing w:after="0" w:line="240" w:lineRule="auto"/>
      </w:pPr>
      <w:r>
        <w:separator/>
      </w:r>
    </w:p>
  </w:footnote>
  <w:footnote w:type="continuationSeparator" w:id="0">
    <w:p w14:paraId="7270655F" w14:textId="77777777" w:rsidR="00AC7BDE" w:rsidRDefault="00AC7BDE" w:rsidP="00B00A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6243"/>
    <w:multiLevelType w:val="hybridMultilevel"/>
    <w:tmpl w:val="39A85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66D35"/>
    <w:multiLevelType w:val="hybridMultilevel"/>
    <w:tmpl w:val="E32226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B75C9"/>
    <w:multiLevelType w:val="hybridMultilevel"/>
    <w:tmpl w:val="DA826832"/>
    <w:lvl w:ilvl="0" w:tplc="6902EBA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697E9F"/>
    <w:multiLevelType w:val="hybridMultilevel"/>
    <w:tmpl w:val="46DE2364"/>
    <w:lvl w:ilvl="0" w:tplc="A1E078F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D23A04"/>
    <w:multiLevelType w:val="hybridMultilevel"/>
    <w:tmpl w:val="A4EA1E9C"/>
    <w:lvl w:ilvl="0" w:tplc="B2AE310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300F30"/>
    <w:multiLevelType w:val="hybridMultilevel"/>
    <w:tmpl w:val="400A1F0E"/>
    <w:lvl w:ilvl="0" w:tplc="65BAFE80">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4"/>
  </w:num>
  <w:num w:numId="3">
    <w:abstractNumId w:val="2"/>
  </w:num>
  <w:num w:numId="4">
    <w:abstractNumId w:val="5"/>
  </w:num>
  <w:num w:numId="5">
    <w:abstractNumId w:val="0"/>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tt Slingerland">
    <w15:presenceInfo w15:providerId="AD" w15:userId="S-1-5-21-2151259478-3973466458-1861000867-1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trackRevisions/>
  <w:defaultTabStop w:val="720"/>
  <w:characterSpacingControl w:val="doNotCompress"/>
  <w:hdrShapeDefaults>
    <o:shapedefaults v:ext="edit" spidmax="593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403"/>
    <w:rsid w:val="00000B0F"/>
    <w:rsid w:val="00001DCF"/>
    <w:rsid w:val="000254FF"/>
    <w:rsid w:val="000404BB"/>
    <w:rsid w:val="00056248"/>
    <w:rsid w:val="00074431"/>
    <w:rsid w:val="000915A4"/>
    <w:rsid w:val="000D183F"/>
    <w:rsid w:val="00126AB0"/>
    <w:rsid w:val="001279DB"/>
    <w:rsid w:val="001638A7"/>
    <w:rsid w:val="0019141D"/>
    <w:rsid w:val="001C1E04"/>
    <w:rsid w:val="001E7352"/>
    <w:rsid w:val="002117FB"/>
    <w:rsid w:val="002243E6"/>
    <w:rsid w:val="0022513E"/>
    <w:rsid w:val="0025063A"/>
    <w:rsid w:val="002517A1"/>
    <w:rsid w:val="002527A0"/>
    <w:rsid w:val="00264852"/>
    <w:rsid w:val="00274584"/>
    <w:rsid w:val="00282302"/>
    <w:rsid w:val="0028457F"/>
    <w:rsid w:val="002A193B"/>
    <w:rsid w:val="002B5A22"/>
    <w:rsid w:val="002C669A"/>
    <w:rsid w:val="002E1EFE"/>
    <w:rsid w:val="00321EF3"/>
    <w:rsid w:val="00345DB3"/>
    <w:rsid w:val="0039211C"/>
    <w:rsid w:val="003A6B03"/>
    <w:rsid w:val="003A6D50"/>
    <w:rsid w:val="003B4B52"/>
    <w:rsid w:val="003D3403"/>
    <w:rsid w:val="003D7853"/>
    <w:rsid w:val="003E7BA1"/>
    <w:rsid w:val="00404730"/>
    <w:rsid w:val="00416E21"/>
    <w:rsid w:val="00420595"/>
    <w:rsid w:val="00422FE1"/>
    <w:rsid w:val="00426072"/>
    <w:rsid w:val="004353EC"/>
    <w:rsid w:val="004500FD"/>
    <w:rsid w:val="0045162B"/>
    <w:rsid w:val="0045431C"/>
    <w:rsid w:val="00490AA7"/>
    <w:rsid w:val="004A2D97"/>
    <w:rsid w:val="004B33D0"/>
    <w:rsid w:val="004C2C19"/>
    <w:rsid w:val="004C7630"/>
    <w:rsid w:val="004E08B5"/>
    <w:rsid w:val="004E34BD"/>
    <w:rsid w:val="004E790D"/>
    <w:rsid w:val="004F33E1"/>
    <w:rsid w:val="00540B19"/>
    <w:rsid w:val="00546182"/>
    <w:rsid w:val="005523E6"/>
    <w:rsid w:val="005569FB"/>
    <w:rsid w:val="00574A2D"/>
    <w:rsid w:val="005B50A9"/>
    <w:rsid w:val="005C6731"/>
    <w:rsid w:val="005F67B9"/>
    <w:rsid w:val="006228BD"/>
    <w:rsid w:val="00637A37"/>
    <w:rsid w:val="006637B0"/>
    <w:rsid w:val="00667C4F"/>
    <w:rsid w:val="00670030"/>
    <w:rsid w:val="006816F0"/>
    <w:rsid w:val="006A74F6"/>
    <w:rsid w:val="006C4114"/>
    <w:rsid w:val="006D1458"/>
    <w:rsid w:val="006D386F"/>
    <w:rsid w:val="006D6807"/>
    <w:rsid w:val="006E4581"/>
    <w:rsid w:val="006F5F9C"/>
    <w:rsid w:val="00703496"/>
    <w:rsid w:val="00717F6F"/>
    <w:rsid w:val="007446F4"/>
    <w:rsid w:val="00782C10"/>
    <w:rsid w:val="007A6465"/>
    <w:rsid w:val="007B16B4"/>
    <w:rsid w:val="007B1986"/>
    <w:rsid w:val="007B361E"/>
    <w:rsid w:val="007B4A45"/>
    <w:rsid w:val="007C11FD"/>
    <w:rsid w:val="007C6077"/>
    <w:rsid w:val="007D18C9"/>
    <w:rsid w:val="00806117"/>
    <w:rsid w:val="00817B83"/>
    <w:rsid w:val="00831385"/>
    <w:rsid w:val="00872C39"/>
    <w:rsid w:val="00884C59"/>
    <w:rsid w:val="008D6D13"/>
    <w:rsid w:val="008F4F97"/>
    <w:rsid w:val="00910C1F"/>
    <w:rsid w:val="009111B5"/>
    <w:rsid w:val="009376CA"/>
    <w:rsid w:val="00941EC2"/>
    <w:rsid w:val="00946C7E"/>
    <w:rsid w:val="00955382"/>
    <w:rsid w:val="00971A46"/>
    <w:rsid w:val="009732B5"/>
    <w:rsid w:val="009829E0"/>
    <w:rsid w:val="009C593C"/>
    <w:rsid w:val="009E42D0"/>
    <w:rsid w:val="00A23B8E"/>
    <w:rsid w:val="00A46357"/>
    <w:rsid w:val="00A67AC3"/>
    <w:rsid w:val="00AB3BD2"/>
    <w:rsid w:val="00AC0082"/>
    <w:rsid w:val="00AC2E39"/>
    <w:rsid w:val="00AC3015"/>
    <w:rsid w:val="00AC7BDE"/>
    <w:rsid w:val="00AD2175"/>
    <w:rsid w:val="00AF188D"/>
    <w:rsid w:val="00B00A01"/>
    <w:rsid w:val="00B02690"/>
    <w:rsid w:val="00B05C9D"/>
    <w:rsid w:val="00B0731D"/>
    <w:rsid w:val="00B1683B"/>
    <w:rsid w:val="00B17E78"/>
    <w:rsid w:val="00B26A39"/>
    <w:rsid w:val="00B358D9"/>
    <w:rsid w:val="00B45637"/>
    <w:rsid w:val="00B729D8"/>
    <w:rsid w:val="00B85C58"/>
    <w:rsid w:val="00B937F8"/>
    <w:rsid w:val="00BB38CC"/>
    <w:rsid w:val="00BD277A"/>
    <w:rsid w:val="00BF330B"/>
    <w:rsid w:val="00BF45F2"/>
    <w:rsid w:val="00C069E4"/>
    <w:rsid w:val="00C2612D"/>
    <w:rsid w:val="00C56E12"/>
    <w:rsid w:val="00C62D15"/>
    <w:rsid w:val="00C966C5"/>
    <w:rsid w:val="00CA4AD1"/>
    <w:rsid w:val="00D209E8"/>
    <w:rsid w:val="00D3294C"/>
    <w:rsid w:val="00D3603D"/>
    <w:rsid w:val="00D46F91"/>
    <w:rsid w:val="00D51F0A"/>
    <w:rsid w:val="00D55291"/>
    <w:rsid w:val="00D646FA"/>
    <w:rsid w:val="00D64F9F"/>
    <w:rsid w:val="00D86946"/>
    <w:rsid w:val="00DB5DA9"/>
    <w:rsid w:val="00DB5DD6"/>
    <w:rsid w:val="00DE11E9"/>
    <w:rsid w:val="00E00490"/>
    <w:rsid w:val="00E22A86"/>
    <w:rsid w:val="00E42D48"/>
    <w:rsid w:val="00E45572"/>
    <w:rsid w:val="00E519CC"/>
    <w:rsid w:val="00E558E2"/>
    <w:rsid w:val="00E6706B"/>
    <w:rsid w:val="00E7072E"/>
    <w:rsid w:val="00E81737"/>
    <w:rsid w:val="00E95DEB"/>
    <w:rsid w:val="00EA5EF2"/>
    <w:rsid w:val="00EB0E02"/>
    <w:rsid w:val="00EC41B1"/>
    <w:rsid w:val="00EE1903"/>
    <w:rsid w:val="00EE6C14"/>
    <w:rsid w:val="00EF7645"/>
    <w:rsid w:val="00F00847"/>
    <w:rsid w:val="00F0704E"/>
    <w:rsid w:val="00F10FF9"/>
    <w:rsid w:val="00F25218"/>
    <w:rsid w:val="00F3720D"/>
    <w:rsid w:val="00F4177B"/>
    <w:rsid w:val="00F50D50"/>
    <w:rsid w:val="00F64923"/>
    <w:rsid w:val="00F820D2"/>
    <w:rsid w:val="00F8612B"/>
    <w:rsid w:val="00F92179"/>
    <w:rsid w:val="00FA19B2"/>
    <w:rsid w:val="00FB29F4"/>
    <w:rsid w:val="00FB742B"/>
    <w:rsid w:val="00FD4AF1"/>
    <w:rsid w:val="00FD5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4:docId w14:val="542CDEA0"/>
  <w15:docId w15:val="{EE77FBFD-5FBA-43DC-B2E2-291C74EB3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34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403"/>
    <w:rPr>
      <w:rFonts w:ascii="Tahoma" w:hAnsi="Tahoma" w:cs="Tahoma"/>
      <w:sz w:val="16"/>
      <w:szCs w:val="16"/>
    </w:rPr>
  </w:style>
  <w:style w:type="paragraph" w:styleId="Header">
    <w:name w:val="header"/>
    <w:basedOn w:val="Normal"/>
    <w:link w:val="HeaderChar"/>
    <w:uiPriority w:val="99"/>
    <w:unhideWhenUsed/>
    <w:rsid w:val="00B00A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A01"/>
  </w:style>
  <w:style w:type="paragraph" w:styleId="Footer">
    <w:name w:val="footer"/>
    <w:basedOn w:val="Normal"/>
    <w:link w:val="FooterChar"/>
    <w:uiPriority w:val="99"/>
    <w:unhideWhenUsed/>
    <w:rsid w:val="00B00A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A01"/>
  </w:style>
  <w:style w:type="paragraph" w:styleId="NoSpacing">
    <w:name w:val="No Spacing"/>
    <w:link w:val="NoSpacingChar"/>
    <w:uiPriority w:val="1"/>
    <w:qFormat/>
    <w:rsid w:val="00B00A0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00A01"/>
    <w:rPr>
      <w:rFonts w:eastAsiaTheme="minorEastAsia"/>
      <w:lang w:eastAsia="ja-JP"/>
    </w:rPr>
  </w:style>
  <w:style w:type="paragraph" w:styleId="ListParagraph">
    <w:name w:val="List Paragraph"/>
    <w:basedOn w:val="Normal"/>
    <w:uiPriority w:val="34"/>
    <w:qFormat/>
    <w:rsid w:val="006D386F"/>
    <w:pPr>
      <w:ind w:left="720"/>
      <w:contextualSpacing/>
    </w:pPr>
  </w:style>
  <w:style w:type="paragraph" w:styleId="NormalWeb">
    <w:name w:val="Normal (Web)"/>
    <w:basedOn w:val="Normal"/>
    <w:uiPriority w:val="99"/>
    <w:semiHidden/>
    <w:unhideWhenUsed/>
    <w:rsid w:val="00C56E12"/>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9C593C"/>
    <w:rPr>
      <w:color w:val="0000FF" w:themeColor="hyperlink"/>
      <w:u w:val="single"/>
    </w:rPr>
  </w:style>
  <w:style w:type="character" w:styleId="CommentReference">
    <w:name w:val="annotation reference"/>
    <w:basedOn w:val="DefaultParagraphFont"/>
    <w:uiPriority w:val="99"/>
    <w:semiHidden/>
    <w:unhideWhenUsed/>
    <w:rsid w:val="00910C1F"/>
    <w:rPr>
      <w:sz w:val="16"/>
      <w:szCs w:val="16"/>
    </w:rPr>
  </w:style>
  <w:style w:type="paragraph" w:styleId="CommentText">
    <w:name w:val="annotation text"/>
    <w:basedOn w:val="Normal"/>
    <w:link w:val="CommentTextChar"/>
    <w:uiPriority w:val="99"/>
    <w:semiHidden/>
    <w:unhideWhenUsed/>
    <w:rsid w:val="00910C1F"/>
    <w:pPr>
      <w:spacing w:line="240" w:lineRule="auto"/>
    </w:pPr>
    <w:rPr>
      <w:sz w:val="20"/>
      <w:szCs w:val="20"/>
    </w:rPr>
  </w:style>
  <w:style w:type="character" w:customStyle="1" w:styleId="CommentTextChar">
    <w:name w:val="Comment Text Char"/>
    <w:basedOn w:val="DefaultParagraphFont"/>
    <w:link w:val="CommentText"/>
    <w:uiPriority w:val="99"/>
    <w:semiHidden/>
    <w:rsid w:val="00910C1F"/>
    <w:rPr>
      <w:sz w:val="20"/>
      <w:szCs w:val="20"/>
    </w:rPr>
  </w:style>
  <w:style w:type="paragraph" w:styleId="CommentSubject">
    <w:name w:val="annotation subject"/>
    <w:basedOn w:val="CommentText"/>
    <w:next w:val="CommentText"/>
    <w:link w:val="CommentSubjectChar"/>
    <w:uiPriority w:val="99"/>
    <w:semiHidden/>
    <w:unhideWhenUsed/>
    <w:rsid w:val="00910C1F"/>
    <w:rPr>
      <w:b/>
      <w:bCs/>
    </w:rPr>
  </w:style>
  <w:style w:type="character" w:customStyle="1" w:styleId="CommentSubjectChar">
    <w:name w:val="Comment Subject Char"/>
    <w:basedOn w:val="CommentTextChar"/>
    <w:link w:val="CommentSubject"/>
    <w:uiPriority w:val="99"/>
    <w:semiHidden/>
    <w:rsid w:val="00910C1F"/>
    <w:rPr>
      <w:b/>
      <w:bCs/>
      <w:sz w:val="20"/>
      <w:szCs w:val="20"/>
    </w:rPr>
  </w:style>
  <w:style w:type="character" w:styleId="Mention">
    <w:name w:val="Mention"/>
    <w:basedOn w:val="DefaultParagraphFont"/>
    <w:uiPriority w:val="99"/>
    <w:semiHidden/>
    <w:unhideWhenUsed/>
    <w:rsid w:val="00AC2E3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458916">
      <w:bodyDiv w:val="1"/>
      <w:marLeft w:val="0"/>
      <w:marRight w:val="0"/>
      <w:marTop w:val="0"/>
      <w:marBottom w:val="0"/>
      <w:divBdr>
        <w:top w:val="none" w:sz="0" w:space="0" w:color="auto"/>
        <w:left w:val="none" w:sz="0" w:space="0" w:color="auto"/>
        <w:bottom w:val="none" w:sz="0" w:space="0" w:color="auto"/>
        <w:right w:val="none" w:sz="0" w:space="0" w:color="auto"/>
      </w:divBdr>
    </w:div>
    <w:div w:id="877667523">
      <w:bodyDiv w:val="1"/>
      <w:marLeft w:val="0"/>
      <w:marRight w:val="0"/>
      <w:marTop w:val="0"/>
      <w:marBottom w:val="0"/>
      <w:divBdr>
        <w:top w:val="none" w:sz="0" w:space="0" w:color="auto"/>
        <w:left w:val="none" w:sz="0" w:space="0" w:color="auto"/>
        <w:bottom w:val="none" w:sz="0" w:space="0" w:color="auto"/>
        <w:right w:val="none" w:sz="0" w:space="0" w:color="auto"/>
      </w:divBdr>
    </w:div>
    <w:div w:id="890580741">
      <w:bodyDiv w:val="1"/>
      <w:marLeft w:val="0"/>
      <w:marRight w:val="0"/>
      <w:marTop w:val="0"/>
      <w:marBottom w:val="0"/>
      <w:divBdr>
        <w:top w:val="none" w:sz="0" w:space="0" w:color="auto"/>
        <w:left w:val="none" w:sz="0" w:space="0" w:color="auto"/>
        <w:bottom w:val="none" w:sz="0" w:space="0" w:color="auto"/>
        <w:right w:val="none" w:sz="0" w:space="0" w:color="auto"/>
      </w:divBdr>
    </w:div>
    <w:div w:id="1012075663">
      <w:bodyDiv w:val="1"/>
      <w:marLeft w:val="0"/>
      <w:marRight w:val="0"/>
      <w:marTop w:val="0"/>
      <w:marBottom w:val="0"/>
      <w:divBdr>
        <w:top w:val="none" w:sz="0" w:space="0" w:color="auto"/>
        <w:left w:val="none" w:sz="0" w:space="0" w:color="auto"/>
        <w:bottom w:val="none" w:sz="0" w:space="0" w:color="auto"/>
        <w:right w:val="none" w:sz="0" w:space="0" w:color="auto"/>
      </w:divBdr>
    </w:div>
    <w:div w:id="1021012334">
      <w:bodyDiv w:val="1"/>
      <w:marLeft w:val="0"/>
      <w:marRight w:val="0"/>
      <w:marTop w:val="0"/>
      <w:marBottom w:val="0"/>
      <w:divBdr>
        <w:top w:val="none" w:sz="0" w:space="0" w:color="auto"/>
        <w:left w:val="none" w:sz="0" w:space="0" w:color="auto"/>
        <w:bottom w:val="none" w:sz="0" w:space="0" w:color="auto"/>
        <w:right w:val="none" w:sz="0" w:space="0" w:color="auto"/>
      </w:divBdr>
    </w:div>
    <w:div w:id="1404449608">
      <w:bodyDiv w:val="1"/>
      <w:marLeft w:val="0"/>
      <w:marRight w:val="0"/>
      <w:marTop w:val="0"/>
      <w:marBottom w:val="0"/>
      <w:divBdr>
        <w:top w:val="none" w:sz="0" w:space="0" w:color="auto"/>
        <w:left w:val="none" w:sz="0" w:space="0" w:color="auto"/>
        <w:bottom w:val="none" w:sz="0" w:space="0" w:color="auto"/>
        <w:right w:val="none" w:sz="0" w:space="0" w:color="auto"/>
      </w:divBdr>
    </w:div>
    <w:div w:id="1720084829">
      <w:bodyDiv w:val="1"/>
      <w:marLeft w:val="0"/>
      <w:marRight w:val="0"/>
      <w:marTop w:val="0"/>
      <w:marBottom w:val="0"/>
      <w:divBdr>
        <w:top w:val="none" w:sz="0" w:space="0" w:color="auto"/>
        <w:left w:val="none" w:sz="0" w:space="0" w:color="auto"/>
        <w:bottom w:val="none" w:sz="0" w:space="0" w:color="auto"/>
        <w:right w:val="none" w:sz="0" w:space="0" w:color="auto"/>
      </w:divBdr>
    </w:div>
    <w:div w:id="1855460359">
      <w:bodyDiv w:val="1"/>
      <w:marLeft w:val="0"/>
      <w:marRight w:val="0"/>
      <w:marTop w:val="0"/>
      <w:marBottom w:val="0"/>
      <w:divBdr>
        <w:top w:val="none" w:sz="0" w:space="0" w:color="auto"/>
        <w:left w:val="none" w:sz="0" w:space="0" w:color="auto"/>
        <w:bottom w:val="none" w:sz="0" w:space="0" w:color="auto"/>
        <w:right w:val="none" w:sz="0" w:space="0" w:color="auto"/>
      </w:divBdr>
    </w:div>
    <w:div w:id="193523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40882F-DD7B-4250-A9B9-C4F250CA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48</Pages>
  <Words>6679</Words>
  <Characters>38075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kbaptiste</dc:creator>
  <cp:lastModifiedBy>Matt Slingerland</cp:lastModifiedBy>
  <cp:revision>17</cp:revision>
  <cp:lastPrinted>2017-05-08T20:40:00Z</cp:lastPrinted>
  <dcterms:created xsi:type="dcterms:W3CDTF">2017-05-05T19:45:00Z</dcterms:created>
  <dcterms:modified xsi:type="dcterms:W3CDTF">2017-05-10T06:21:00Z</dcterms:modified>
</cp:coreProperties>
</file>